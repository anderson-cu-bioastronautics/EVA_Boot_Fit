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8D52F" w14:textId="77777777" w:rsidR="0053078C" w:rsidRDefault="00E37BC6">
      <w:pPr>
        <w:pStyle w:val="Title"/>
      </w:pPr>
      <w:commentRangeStart w:id="0"/>
      <w:r>
        <w:t xml:space="preserve">Explaining changes in </w:t>
      </w:r>
      <w:commentRangeEnd w:id="0"/>
      <w:r w:rsidR="00132E6E">
        <w:rPr>
          <w:rStyle w:val="CommentReference"/>
          <w:rFonts w:asciiTheme="minorHAnsi" w:eastAsiaTheme="minorHAnsi" w:hAnsiTheme="minorHAnsi" w:cstheme="minorBidi"/>
          <w:b w:val="0"/>
          <w:bCs w:val="0"/>
          <w:color w:val="auto"/>
        </w:rPr>
        <w:commentReference w:id="0"/>
      </w:r>
      <w:r>
        <w:t>f</w:t>
      </w:r>
      <w:r>
        <w:t xml:space="preserve">oot morphology </w:t>
      </w:r>
      <w:r>
        <w:t>during gait through 4D scanning and shape modeling</w:t>
      </w:r>
    </w:p>
    <w:p w14:paraId="1817514E" w14:textId="77777777" w:rsidR="0053078C" w:rsidRDefault="00E37BC6">
      <w:pPr>
        <w:pStyle w:val="Abstract"/>
      </w:pPr>
      <w:r>
        <w:t>Abstract will go here.</w:t>
      </w:r>
    </w:p>
    <w:p w14:paraId="5196E005" w14:textId="77777777" w:rsidR="0053078C" w:rsidRDefault="00E37BC6">
      <w:r>
        <w:rPr>
          <w:noProof/>
        </w:rPr>
        <w:pict w14:anchorId="01910CF5">
          <v:rect id="_x0000_i1026" alt="" style="width:468pt;height:.05pt;mso-width-percent:0;mso-height-percent:0;mso-width-percent:0;mso-height-percent:0" o:hralign="center" o:hrstd="t" o:hr="t"/>
        </w:pict>
      </w:r>
    </w:p>
    <w:p w14:paraId="241D12FC" w14:textId="77777777" w:rsidR="0053078C" w:rsidRDefault="00E37BC6">
      <w:r>
        <w:rPr>
          <w:noProof/>
        </w:rPr>
        <w:pict w14:anchorId="17B5410A">
          <v:rect id="_x0000_i1025" alt="" style="width:468pt;height:.05pt;mso-width-percent:0;mso-height-percent:0;mso-width-percent:0;mso-height-percent:0" o:hralign="center" o:hrstd="t" o:hr="t"/>
        </w:pict>
      </w:r>
    </w:p>
    <w:p w14:paraId="0A6E07FF" w14:textId="77777777" w:rsidR="0053078C" w:rsidRDefault="00E37BC6">
      <w:pPr>
        <w:pStyle w:val="Heading1"/>
      </w:pPr>
      <w:bookmarkStart w:id="1" w:name="sec:intro"/>
      <w:commentRangeStart w:id="2"/>
      <w:r>
        <w:t>Introduction</w:t>
      </w:r>
      <w:bookmarkEnd w:id="1"/>
      <w:commentRangeEnd w:id="2"/>
      <w:r w:rsidR="00E67ABB">
        <w:rPr>
          <w:rStyle w:val="CommentReference"/>
          <w:rFonts w:asciiTheme="minorHAnsi" w:eastAsiaTheme="minorHAnsi" w:hAnsiTheme="minorHAnsi" w:cstheme="minorBidi"/>
          <w:b w:val="0"/>
          <w:bCs w:val="0"/>
          <w:color w:val="auto"/>
        </w:rPr>
        <w:commentReference w:id="2"/>
      </w:r>
    </w:p>
    <w:p w14:paraId="3A3568D3" w14:textId="0ABA63D7" w:rsidR="0053078C" w:rsidDel="00F26851" w:rsidRDefault="00E37BC6">
      <w:pPr>
        <w:pStyle w:val="FirstParagraph"/>
        <w:rPr>
          <w:del w:id="3" w:author="Allison Paige Anderson" w:date="2020-06-22T12:30:00Z"/>
        </w:rPr>
      </w:pPr>
      <w:r>
        <w:t xml:space="preserve">Foot shape is known to vary widely throughout the population. </w:t>
      </w:r>
      <w:ins w:id="4" w:author="Allison Paige Anderson" w:date="2020-06-22T12:23:00Z">
        <w:r w:rsidR="00F26851">
          <w:t>For example, f</w:t>
        </w:r>
      </w:ins>
      <w:del w:id="5" w:author="Allison Paige Anderson" w:date="2020-06-22T12:23:00Z">
        <w:r w:rsidDel="00F26851">
          <w:delText>F</w:delText>
        </w:r>
      </w:del>
      <w:r>
        <w:t xml:space="preserve">emale feet are shaped differently from male feet even when standardizing for foot length (Wunderlich and Cavanagh 2001; Krauss et al. 2008), </w:t>
      </w:r>
      <w:commentRangeStart w:id="6"/>
      <w:r>
        <w:t>suggesting that female feet are not simply scaled do</w:t>
      </w:r>
      <w:r>
        <w:t>wn male feet</w:t>
      </w:r>
      <w:commentRangeEnd w:id="6"/>
      <w:r w:rsidR="00132E6E">
        <w:rPr>
          <w:rStyle w:val="CommentReference"/>
        </w:rPr>
        <w:commentReference w:id="6"/>
      </w:r>
      <w:r>
        <w:t xml:space="preserve"> (Krauss et al. 2010). Foot measurements </w:t>
      </w:r>
      <w:ins w:id="7" w:author="Allison Paige Anderson" w:date="2020-06-22T12:23:00Z">
        <w:r w:rsidR="00F26851">
          <w:t xml:space="preserve">are </w:t>
        </w:r>
      </w:ins>
      <w:del w:id="8" w:author="Allison Paige Anderson" w:date="2020-06-22T12:23:00Z">
        <w:r w:rsidDel="00F26851">
          <w:delText xml:space="preserve">have </w:delText>
        </w:r>
      </w:del>
      <w:r>
        <w:t xml:space="preserve">also </w:t>
      </w:r>
      <w:del w:id="9" w:author="Allison Paige Anderson" w:date="2020-06-22T12:23:00Z">
        <w:r w:rsidDel="00F26851">
          <w:delText xml:space="preserve">been shown to be </w:delText>
        </w:r>
      </w:del>
      <w:r>
        <w:t xml:space="preserve">affected by age (Tomassoni, Traini, and Amenta 2014) and weight (Price and Nester 2016). </w:t>
      </w:r>
      <w:ins w:id="10" w:author="Allison Paige Anderson" w:date="2020-06-22T12:24:00Z">
        <w:r w:rsidR="00F26851">
          <w:t xml:space="preserve">This </w:t>
        </w:r>
      </w:ins>
      <w:ins w:id="11" w:author="Allison Paige Anderson" w:date="2020-06-22T12:25:00Z">
        <w:r w:rsidR="00F26851">
          <w:t xml:space="preserve">variability is not often captured in sizing. </w:t>
        </w:r>
      </w:ins>
      <w:r>
        <w:t>C</w:t>
      </w:r>
      <w:r>
        <w:t>urrent footwear fitting standards</w:t>
      </w:r>
      <w:ins w:id="12" w:author="Allison Paige Anderson" w:date="2020-06-22T12:24:00Z">
        <w:r w:rsidR="00F26851">
          <w:t>, though,</w:t>
        </w:r>
      </w:ins>
      <w:r>
        <w:t xml:space="preserve"> only use foot length, foot width, and arch length to</w:t>
      </w:r>
      <w:r>
        <w:t xml:space="preserve"> fit to standardized shoe sizes (“Standard Practice for Fitting Athletic Footwear” 2017). F</w:t>
      </w:r>
      <w:ins w:id="13" w:author="Allison Paige Anderson" w:date="2020-06-22T12:24:00Z">
        <w:r w:rsidR="00F26851">
          <w:t>urther, f</w:t>
        </w:r>
      </w:ins>
      <w:r>
        <w:t xml:space="preserve">ootwear is commonly designed around lasts, shoe molds are sized and shaped by each manufacturer with no common standard, leading to variability in </w:t>
      </w:r>
      <w:del w:id="14" w:author="Allison Paige Anderson" w:date="2020-06-22T12:25:00Z">
        <w:r w:rsidDel="00F26851">
          <w:delText xml:space="preserve">footwear </w:delText>
        </w:r>
      </w:del>
      <w:r>
        <w:t>shapes an</w:t>
      </w:r>
      <w:r>
        <w:t>d sizes</w:t>
      </w:r>
      <w:r>
        <w:t xml:space="preserve"> (</w:t>
      </w:r>
      <w:proofErr w:type="spellStart"/>
      <w:r>
        <w:t>Jurca</w:t>
      </w:r>
      <w:proofErr w:type="spellEnd"/>
      <w:r>
        <w:t xml:space="preserve"> and </w:t>
      </w:r>
      <w:proofErr w:type="spellStart"/>
      <w:r>
        <w:t>Dzeroski</w:t>
      </w:r>
      <w:proofErr w:type="spellEnd"/>
      <w:r>
        <w:t xml:space="preserve"> 2013; Wannop et al. 2019). Such variability can make it hard</w:t>
      </w:r>
      <w:ins w:id="15" w:author="Allison Paige Anderson" w:date="2020-06-22T12:26:00Z">
        <w:r w:rsidR="00F26851">
          <w:t xml:space="preserve"> for consumers</w:t>
        </w:r>
      </w:ins>
      <w:r>
        <w:t xml:space="preserve"> to find a proper fit, resulting in users having to wear ill-fitting footwear</w:t>
      </w:r>
      <w:ins w:id="16" w:author="Allison Paige Anderson" w:date="2020-06-22T12:26:00Z">
        <w:r w:rsidR="00F26851">
          <w:t xml:space="preserve"> </w:t>
        </w:r>
        <w:proofErr w:type="spellStart"/>
        <w:r w:rsidR="00F26851">
          <w:t xml:space="preserve">with </w:t>
        </w:r>
      </w:ins>
      <w:del w:id="17" w:author="Allison Paige Anderson" w:date="2020-06-22T12:26:00Z">
        <w:r w:rsidDel="00F26851">
          <w:delText xml:space="preserve"> </w:delText>
        </w:r>
      </w:del>
      <w:ins w:id="18" w:author="Allison Paige Anderson" w:date="2020-06-22T12:26:00Z">
        <w:r w:rsidR="00F26851">
          <w:t>suboptima</w:t>
        </w:r>
        <w:proofErr w:type="spellEnd"/>
        <w:r w:rsidR="00F26851">
          <w:t xml:space="preserve">l comfort and performance </w:t>
        </w:r>
      </w:ins>
      <w:r>
        <w:t>(Dobson et al. 2018).</w:t>
      </w:r>
      <w:ins w:id="19" w:author="Allison Paige Anderson" w:date="2020-06-22T12:30:00Z">
        <w:r w:rsidR="00F26851">
          <w:t xml:space="preserve"> </w:t>
        </w:r>
      </w:ins>
      <w:moveToRangeStart w:id="20" w:author="Allison Paige Anderson" w:date="2020-06-22T12:31:00Z" w:name="move43721518"/>
      <w:moveTo w:id="21" w:author="Allison Paige Anderson" w:date="2020-06-22T12:31:00Z">
        <w:r w:rsidR="00DA4846">
          <w:t>Footwear comfort has shown benefits in increasing running performance (Luo et al. 2009), reducing the risk of movement-related injury (</w:t>
        </w:r>
        <w:proofErr w:type="spellStart"/>
        <w:r w:rsidR="00DA4846">
          <w:t>Mündermann</w:t>
        </w:r>
        <w:proofErr w:type="spellEnd"/>
        <w:r w:rsidR="00DA4846">
          <w:t xml:space="preserve">, </w:t>
        </w:r>
        <w:proofErr w:type="spellStart"/>
        <w:r w:rsidR="00DA4846">
          <w:t>Stefanyshyn</w:t>
        </w:r>
        <w:proofErr w:type="spellEnd"/>
        <w:r w:rsidR="00DA4846">
          <w:t xml:space="preserve">, and </w:t>
        </w:r>
        <w:proofErr w:type="spellStart"/>
        <w:r w:rsidR="00DA4846">
          <w:t>Nigg</w:t>
        </w:r>
        <w:proofErr w:type="spellEnd"/>
        <w:r w:rsidR="00DA4846">
          <w:t xml:space="preserve"> 2001), and reducing running variability (Meyer et al. 2018).</w:t>
        </w:r>
      </w:moveTo>
      <w:moveToRangeEnd w:id="20"/>
      <w:ins w:id="22" w:author="Allison Paige Anderson" w:date="2020-06-22T12:31:00Z">
        <w:r w:rsidR="00DA4846">
          <w:t xml:space="preserve"> </w:t>
        </w:r>
      </w:ins>
    </w:p>
    <w:p w14:paraId="4EEFC649" w14:textId="2B9D9A79" w:rsidR="00F26851" w:rsidRDefault="00E37BC6" w:rsidP="00F26851">
      <w:pPr>
        <w:pStyle w:val="FirstParagraph"/>
        <w:rPr>
          <w:ins w:id="23" w:author="Allison Paige Anderson" w:date="2020-06-22T12:30:00Z"/>
        </w:rPr>
      </w:pPr>
      <w:r>
        <w:t>Comfort is often the number one (Martínez-Martínez et al. 2017) fact</w:t>
      </w:r>
      <w:r>
        <w:t xml:space="preserve">or for consumers to select footwear, thereby requiring footwear to be properly fit to a wide population range in order to be successful. </w:t>
      </w:r>
      <w:moveFromRangeStart w:id="24" w:author="Allison Paige Anderson" w:date="2020-06-22T12:31:00Z" w:name="move43721518"/>
      <w:moveFrom w:id="25" w:author="Allison Paige Anderson" w:date="2020-06-22T12:31:00Z">
        <w:r w:rsidDel="00DA4846">
          <w:t>Footwear comfort has shown benefits in increasing running performance (Luo et al. 2009), reducing the risk of movement-</w:t>
        </w:r>
        <w:r w:rsidDel="00DA4846">
          <w:t xml:space="preserve">related injury (Mündermann, Stefanyshyn, and Nigg 2001), and reducing running variability (Meyer et al. 2018). </w:t>
        </w:r>
      </w:moveFrom>
      <w:moveFromRangeEnd w:id="24"/>
    </w:p>
    <w:p w14:paraId="2E03406B" w14:textId="0C3DA35A" w:rsidR="0053078C" w:rsidDel="00DA4846" w:rsidRDefault="00E37BC6" w:rsidP="00F26851">
      <w:pPr>
        <w:pStyle w:val="FirstParagraph"/>
        <w:rPr>
          <w:del w:id="26" w:author="Allison Paige Anderson" w:date="2020-06-22T12:31:00Z"/>
        </w:rPr>
        <w:pPrChange w:id="27" w:author="Allison Paige Anderson" w:date="2020-06-22T12:30:00Z">
          <w:pPr>
            <w:pStyle w:val="BodyText"/>
          </w:pPr>
        </w:pPrChange>
      </w:pPr>
      <w:commentRangeStart w:id="28"/>
      <w:r>
        <w:t xml:space="preserve">However, </w:t>
      </w:r>
      <w:ins w:id="29" w:author="Allison Paige Anderson" w:date="2020-06-22T12:27:00Z">
        <w:r w:rsidR="00F26851">
          <w:t xml:space="preserve">because </w:t>
        </w:r>
      </w:ins>
      <w:r>
        <w:t xml:space="preserve">the current methodology of designing footwear </w:t>
      </w:r>
      <w:ins w:id="30" w:author="Allison Paige Anderson" w:date="2020-06-22T12:27:00Z">
        <w:r w:rsidR="00F26851">
          <w:t xml:space="preserve">relies on </w:t>
        </w:r>
      </w:ins>
      <w:del w:id="31" w:author="Allison Paige Anderson" w:date="2020-06-22T12:27:00Z">
        <w:r w:rsidDel="00F26851">
          <w:delText xml:space="preserve">around </w:delText>
        </w:r>
      </w:del>
      <w:ins w:id="32" w:author="Allison Paige Anderson" w:date="2020-06-22T12:27:00Z">
        <w:r w:rsidR="00F26851">
          <w:t>using</w:t>
        </w:r>
        <w:r w:rsidR="00F26851">
          <w:t xml:space="preserve"> </w:t>
        </w:r>
      </w:ins>
      <w:r>
        <w:t>static lasts</w:t>
      </w:r>
      <w:ins w:id="33" w:author="Allison Paige Anderson" w:date="2020-06-22T12:27:00Z">
        <w:r w:rsidR="00F26851">
          <w:t>, this</w:t>
        </w:r>
      </w:ins>
      <w:r>
        <w:t xml:space="preserve"> assumes </w:t>
      </w:r>
      <w:del w:id="34" w:author="Allison Paige Anderson" w:date="2020-06-22T12:28:00Z">
        <w:r w:rsidDel="00F26851">
          <w:delText xml:space="preserve">that </w:delText>
        </w:r>
      </w:del>
      <w:r>
        <w:t>the foot consists of rigid segments. This fails to accoun</w:t>
      </w:r>
      <w:r>
        <w:t>t for dynamic changes in foot morphology, especially when the foot is being loaded during gait</w:t>
      </w:r>
      <w:del w:id="35" w:author="Allison Paige Anderson" w:date="2020-06-22T12:31:00Z">
        <w:r w:rsidDel="00DA4846">
          <w:delText>.</w:delText>
        </w:r>
        <w:commentRangeEnd w:id="28"/>
        <w:r w:rsidR="00F26851" w:rsidDel="00DA4846">
          <w:rPr>
            <w:rStyle w:val="CommentReference"/>
          </w:rPr>
          <w:commentReference w:id="28"/>
        </w:r>
      </w:del>
    </w:p>
    <w:p w14:paraId="4DCB1393" w14:textId="5A60CFA6" w:rsidR="0053078C" w:rsidRDefault="00E37BC6" w:rsidP="00DA4846">
      <w:pPr>
        <w:pStyle w:val="FirstParagraph"/>
        <w:pPrChange w:id="36" w:author="Allison Paige Anderson" w:date="2020-06-22T12:31:00Z">
          <w:pPr>
            <w:pStyle w:val="BodyText"/>
          </w:pPr>
        </w:pPrChange>
      </w:pPr>
      <w:del w:id="37" w:author="Allison Paige Anderson" w:date="2020-06-22T12:31:00Z">
        <w:r w:rsidDel="00DA4846">
          <w:delText>A</w:delText>
        </w:r>
      </w:del>
      <w:ins w:id="38" w:author="Allison Paige Anderson" w:date="2020-06-22T12:31:00Z">
        <w:r w:rsidR="00DA4846">
          <w:t xml:space="preserve"> A</w:t>
        </w:r>
      </w:ins>
      <w:r>
        <w:t>ssumptions of rigid foot segments during foot loading have shown inaccuracies in estimation of ankle joint mechanics (Zelik and Honert 2018; Kessler et al. 202</w:t>
      </w:r>
      <w:r>
        <w:t>0), suggesting intra-foot motion as the foot is loaded. Evidence suggests that foot loading affects linear foot measurements, such as when transitioning from sitting to standing (Xiong et al. 2009; Oladipo, Bob-Manuel, and Ezenatein 2008). Studies have als</w:t>
      </w:r>
      <w:r>
        <w:t>o explored changes in linear, circumfrential, and angular measurments during stance phase loading. Girth along the foot’s dorsal surface has been shown to decrease during stance phase (Barisch-Fritz et al. 2014a; Grau and Barisch-Fritz 2018). Heel width, h</w:t>
      </w:r>
      <w:r>
        <w:t>eel inclination forefoot width, and longitudinal arch length were all shown to increase during stance phase (Kouchi, Kimura, and Mochimaru 2009; Barisch-Fritz et al. 2014a; Grau and Barisch-Fritz 2018). The dynamically changing measurements suggest morphol</w:t>
      </w:r>
      <w:r>
        <w:t xml:space="preserve">ogical changes occuring, all of which </w:t>
      </w:r>
      <w:r>
        <w:lastRenderedPageBreak/>
        <w:t>may not be captured in the linear and circumferential measurements.</w:t>
      </w:r>
      <w:ins w:id="39" w:author="Allison Paige Anderson" w:date="2020-06-22T12:34:00Z">
        <w:r w:rsidR="00E5476F">
          <w:t xml:space="preserve"> Thus, i</w:t>
        </w:r>
      </w:ins>
      <w:moveToRangeStart w:id="40" w:author="Allison Paige Anderson" w:date="2020-06-22T12:34:00Z" w:name="move43721680"/>
      <w:moveTo w:id="41" w:author="Allison Paige Anderson" w:date="2020-06-22T12:34:00Z">
        <w:del w:id="42" w:author="Allison Paige Anderson" w:date="2020-06-22T12:34:00Z">
          <w:r w:rsidR="00E5476F" w:rsidDel="00E5476F">
            <w:delText>I</w:delText>
          </w:r>
        </w:del>
        <w:r w:rsidR="00E5476F">
          <w:t>t becomes difficult to characterize the wide variety of foot shapes across not only a large population, but within individuals as their foot goes through loading scenarios such as gait.</w:t>
        </w:r>
      </w:moveTo>
      <w:moveToRangeEnd w:id="40"/>
    </w:p>
    <w:p w14:paraId="02BACBEB" w14:textId="77777777" w:rsidR="0053078C" w:rsidRDefault="00E37BC6">
      <w:pPr>
        <w:pStyle w:val="BodyText"/>
      </w:pPr>
      <w:commentRangeStart w:id="43"/>
      <w:r>
        <w:t>D</w:t>
      </w:r>
      <w:r>
        <w:t>ynamic changes in foot measurements were shown to not be significantly different between adults of different ages, sex, or body-mass-index (BMI) (Gra</w:t>
      </w:r>
      <w:r>
        <w:t>u and Barisch-Fritz 2018). However, different patterns of ball-joint deformation were observed between male and female subjects, as well as children and adolescent subjects (Barisch-Fritz et al. 2014b).</w:t>
      </w:r>
      <w:commentRangeEnd w:id="43"/>
      <w:r w:rsidR="00E5476F">
        <w:rPr>
          <w:rStyle w:val="CommentReference"/>
        </w:rPr>
        <w:commentReference w:id="43"/>
      </w:r>
    </w:p>
    <w:p w14:paraId="532D9DDC" w14:textId="6890F28E" w:rsidR="0053078C" w:rsidRDefault="00E5476F">
      <w:pPr>
        <w:pStyle w:val="BodyText"/>
      </w:pPr>
      <w:ins w:id="44" w:author="Allison Paige Anderson" w:date="2020-06-22T12:34:00Z">
        <w:r>
          <w:t xml:space="preserve">To address the need for a more nuanced understanding of </w:t>
        </w:r>
      </w:ins>
      <w:ins w:id="45" w:author="Allison Paige Anderson" w:date="2020-06-22T12:35:00Z">
        <w:r>
          <w:t xml:space="preserve">morphological difference across populations, </w:t>
        </w:r>
      </w:ins>
      <w:moveFromRangeStart w:id="46" w:author="Allison Paige Anderson" w:date="2020-06-22T12:34:00Z" w:name="move43721680"/>
      <w:moveFrom w:id="47" w:author="Allison Paige Anderson" w:date="2020-06-22T12:34:00Z">
        <w:r w:rsidR="00E37BC6" w:rsidDel="00E5476F">
          <w:t>It becomes difficult to characterize the wide variety</w:t>
        </w:r>
        <w:r w:rsidR="00E37BC6" w:rsidDel="00E5476F">
          <w:t xml:space="preserve"> of foot shapes across not only a large population, but within individuals as their foot goes through loading scenarios such as gait. </w:t>
        </w:r>
      </w:moveFrom>
      <w:moveFromRangeEnd w:id="46"/>
      <w:ins w:id="48" w:author="Allison Paige Anderson" w:date="2020-06-22T12:35:00Z">
        <w:r>
          <w:t>s</w:t>
        </w:r>
      </w:ins>
      <w:del w:id="49" w:author="Allison Paige Anderson" w:date="2020-06-22T12:35:00Z">
        <w:r w:rsidR="00E37BC6" w:rsidDel="00E5476F">
          <w:delText>S</w:delText>
        </w:r>
      </w:del>
      <w:r w:rsidR="00E37BC6">
        <w:t>tatistical shape models (SSMs) have been widely used</w:t>
      </w:r>
      <w:ins w:id="50" w:author="Allison Paige Anderson" w:date="2020-06-22T12:35:00Z">
        <w:r>
          <w:t xml:space="preserve">. These have </w:t>
        </w:r>
        <w:proofErr w:type="spellStart"/>
        <w:r>
          <w:t>ben</w:t>
        </w:r>
        <w:proofErr w:type="spellEnd"/>
        <w:r>
          <w:t xml:space="preserve"> developed</w:t>
        </w:r>
      </w:ins>
      <w:r w:rsidR="00E37BC6">
        <w:t xml:space="preserve"> </w:t>
      </w:r>
      <w:del w:id="51" w:author="Allison Paige Anderson" w:date="2020-06-22T12:35:00Z">
        <w:r w:rsidR="00E37BC6" w:rsidDel="00E5476F">
          <w:delText xml:space="preserve">in </w:delText>
        </w:r>
      </w:del>
      <w:ins w:id="52" w:author="Allison Paige Anderson" w:date="2020-06-22T12:35:00Z">
        <w:r>
          <w:t>for</w:t>
        </w:r>
        <w:r>
          <w:t xml:space="preserve"> </w:t>
        </w:r>
      </w:ins>
      <w:r w:rsidR="00E37BC6">
        <w:t>whole-body digital human modeling applications to study populatio</w:t>
      </w:r>
      <w:r w:rsidR="00E37BC6">
        <w:t>n and individual variance in body shape (Allen, Curless, and Popović 2003; Anguelov et al. 2005; Reed et al. 2014; Park and Reed 2015; Park, Ebert, and Reed 2017). SSMs aim to describe the population’s body shape as deformations from a mean body shape. SSM</w:t>
      </w:r>
      <w:r w:rsidR="00E37BC6">
        <w:t>s can also be developed into parametric models which use correlations between subject anthropometric data and SSM deformations to help predict body shape for new individuals in the population (Park and Reed 2015; Park, Ebert, and Reed 2017).</w:t>
      </w:r>
    </w:p>
    <w:p w14:paraId="180DD033" w14:textId="5CD3B121" w:rsidR="0053078C" w:rsidRDefault="00E37BC6">
      <w:pPr>
        <w:pStyle w:val="BodyText"/>
      </w:pPr>
      <w:r>
        <w:t>SSMs have rece</w:t>
      </w:r>
      <w:r>
        <w:t>ntly been applied to characterize static foot shape across a population (Conrad et al. 2019) and recognize foot-shape deviations (Stanković et al. 2020). However, SSMs have not been previously used to create statistical foot shape models incorporating chan</w:t>
      </w:r>
      <w:r>
        <w:t xml:space="preserve">ges over the gait cycle. </w:t>
      </w:r>
      <w:ins w:id="53" w:author="Allison Paige Anderson" w:date="2020-06-22T12:37:00Z">
        <w:r w:rsidR="00D91A24">
          <w:t>Bec</w:t>
        </w:r>
      </w:ins>
      <w:ins w:id="54" w:author="Allison Paige Anderson" w:date="2020-06-22T12:38:00Z">
        <w:r w:rsidR="00D91A24">
          <w:t xml:space="preserve">ause of the aforementioned critical impact gait has on foot morphology, there have been limited efforts to capture foot 3D foot shape over time. </w:t>
        </w:r>
      </w:ins>
      <w:del w:id="55" w:author="Allison Paige Anderson" w:date="2020-06-22T12:38:00Z">
        <w:r w:rsidDel="00D91A24">
          <w:delText>In addition,</w:delText>
        </w:r>
      </w:del>
      <w:proofErr w:type="spellStart"/>
      <w:ins w:id="56" w:author="Allison Paige Anderson" w:date="2020-06-22T12:38:00Z">
        <w:r w:rsidR="00D91A24">
          <w:t>H</w:t>
        </w:r>
      </w:ins>
      <w:ins w:id="57" w:author="Allison Paige Anderson" w:date="2020-06-22T12:39:00Z">
        <w:r w:rsidR="00D91A24">
          <w:t>owever,</w:t>
        </w:r>
        <w:proofErr w:type="spellEnd"/>
        <w:r w:rsidR="00D91A24">
          <w:t xml:space="preserve"> p</w:t>
        </w:r>
      </w:ins>
      <w:del w:id="58" w:author="Allison Paige Anderson" w:date="2020-06-22T12:38:00Z">
        <w:r w:rsidDel="00D91A24">
          <w:delText xml:space="preserve"> p</w:delText>
        </w:r>
      </w:del>
      <w:r>
        <w:t>reviously developed 4D scanning systems suitable for capturing foot morphology during gait did not capture the whole dorsal surface of the foot (Schmeltzpfenning et al. 2009; Barisch-Fritz et al. 2014a; Grau and Baris</w:t>
      </w:r>
      <w:r>
        <w:t xml:space="preserve">ch-Fritz 2018) or had a frame rate of only 14 fps (Kouchi, Kimura, and </w:t>
      </w:r>
      <w:proofErr w:type="spellStart"/>
      <w:r>
        <w:t>Mochimaru</w:t>
      </w:r>
      <w:proofErr w:type="spellEnd"/>
      <w:r>
        <w:t xml:space="preserve"> 2009)</w:t>
      </w:r>
      <w:ins w:id="59" w:author="Allison Paige Anderson" w:date="2020-06-22T12:37:00Z">
        <w:r w:rsidR="00D91A24">
          <w:t xml:space="preserve"> which is insufficient to capture morphology transitions on the order of tenths of seconds</w:t>
        </w:r>
      </w:ins>
      <w:r>
        <w:t>. All the previously developed systems were also based on a catwalk, requiring subjects to correctly hit the scanning area for a successful data capture, which may not be</w:t>
      </w:r>
      <w:r>
        <w:t xml:space="preserve"> representative of natural cadence.</w:t>
      </w:r>
    </w:p>
    <w:p w14:paraId="64F905BF" w14:textId="1CD611FB" w:rsidR="0053078C" w:rsidRDefault="00E37BC6">
      <w:pPr>
        <w:pStyle w:val="BodyText"/>
      </w:pPr>
      <w:r>
        <w:t xml:space="preserve">The development of the </w:t>
      </w:r>
      <w:proofErr w:type="spellStart"/>
      <w:r>
        <w:t>DynaMo</w:t>
      </w:r>
      <w:proofErr w:type="spellEnd"/>
      <w:r>
        <w:t xml:space="preserve"> software (Boppana and Anderson 2019) for the Intel RealSense D415 Depth Cameras (Intel, Santa Clara CA) allowed a 4D scanning system to be set around a treadmill, where subjects can maintain</w:t>
      </w:r>
      <w:r>
        <w:t xml:space="preserve"> a natural cadence. This system </w:t>
      </w:r>
      <w:del w:id="60" w:author="Allison Paige Anderson" w:date="2020-06-22T12:39:00Z">
        <w:r w:rsidDel="00D91A24">
          <w:delText>allows for capturing</w:delText>
        </w:r>
      </w:del>
      <w:ins w:id="61" w:author="Allison Paige Anderson" w:date="2020-06-22T12:39:00Z">
        <w:r w:rsidR="00D91A24">
          <w:t>captures</w:t>
        </w:r>
      </w:ins>
      <w:r>
        <w:t xml:space="preserve"> the majority of the foot’s dorsal </w:t>
      </w:r>
      <w:proofErr w:type="gramStart"/>
      <w:r>
        <w:t>surface, but</w:t>
      </w:r>
      <w:proofErr w:type="gramEnd"/>
      <w:r>
        <w:t xml:space="preserve"> does not allow for the capture of the foot’s plantar surface. </w:t>
      </w:r>
      <w:del w:id="62" w:author="Allison Paige Anderson" w:date="2020-06-22T12:40:00Z">
        <w:r w:rsidDel="00D91A24">
          <w:delText>While the foot’s plantar surface cannot be captured with this system. The system allows for ca</w:delText>
        </w:r>
        <w:r w:rsidDel="00D91A24">
          <w:delText xml:space="preserve">pture of </w:delText>
        </w:r>
      </w:del>
      <w:r>
        <w:t xml:space="preserve">4D scans </w:t>
      </w:r>
      <w:del w:id="63" w:author="Allison Paige Anderson" w:date="2020-06-22T12:40:00Z">
        <w:r w:rsidDel="00D91A24">
          <w:delText>of the foot</w:delText>
        </w:r>
      </w:del>
      <w:ins w:id="64" w:author="Allison Paige Anderson" w:date="2020-06-22T12:40:00Z">
        <w:r w:rsidR="00D91A24">
          <w:t>are captured</w:t>
        </w:r>
      </w:ins>
      <w:r>
        <w:t xml:space="preserve"> at 90 fps</w:t>
      </w:r>
      <w:ins w:id="65" w:author="Allison Paige Anderson" w:date="2020-06-22T12:40:00Z">
        <w:r w:rsidR="00D91A24">
          <w:t>, enabling a detailed evaluation of foot</w:t>
        </w:r>
        <w:r w:rsidR="00C33406">
          <w:t xml:space="preserve"> morphology changes during loading and unloading</w:t>
        </w:r>
      </w:ins>
      <w:r>
        <w:t xml:space="preserve">. This study outlines the development of a parametric </w:t>
      </w:r>
      <w:commentRangeStart w:id="66"/>
      <w:r>
        <w:t>SSM</w:t>
      </w:r>
      <w:commentRangeEnd w:id="66"/>
      <w:r w:rsidR="00C33406">
        <w:rPr>
          <w:rStyle w:val="CommentReference"/>
        </w:rPr>
        <w:commentReference w:id="66"/>
      </w:r>
      <w:r>
        <w:t xml:space="preserve"> </w:t>
      </w:r>
      <w:del w:id="67" w:author="Allison Paige Anderson" w:date="2020-06-22T12:43:00Z">
        <w:r w:rsidDel="008F0E7A">
          <w:delText xml:space="preserve">from </w:delText>
        </w:r>
      </w:del>
      <w:ins w:id="68" w:author="Allison Paige Anderson" w:date="2020-06-22T12:43:00Z">
        <w:r w:rsidR="008F0E7A">
          <w:t>derived from</w:t>
        </w:r>
        <w:r w:rsidR="008F0E7A">
          <w:t xml:space="preserve"> </w:t>
        </w:r>
      </w:ins>
      <w:r>
        <w:t>scans captured with this system</w:t>
      </w:r>
      <w:ins w:id="69" w:author="Allison Paige Anderson" w:date="2020-06-22T12:43:00Z">
        <w:r w:rsidR="008F0E7A">
          <w:t xml:space="preserve">. This work </w:t>
        </w:r>
      </w:ins>
      <w:del w:id="70" w:author="Allison Paige Anderson" w:date="2020-06-22T12:43:00Z">
        <w:r w:rsidDel="008F0E7A">
          <w:delText>, a</w:delText>
        </w:r>
        <w:r w:rsidDel="008F0E7A">
          <w:delText>llowing for the</w:delText>
        </w:r>
      </w:del>
      <w:r>
        <w:t xml:space="preserve"> characteriz</w:t>
      </w:r>
      <w:ins w:id="71" w:author="Allison Paige Anderson" w:date="2020-06-22T12:43:00Z">
        <w:r w:rsidR="008F0E7A">
          <w:t>es</w:t>
        </w:r>
      </w:ins>
      <w:del w:id="72" w:author="Allison Paige Anderson" w:date="2020-06-22T12:43:00Z">
        <w:r w:rsidDel="008F0E7A">
          <w:delText>ation</w:delText>
        </w:r>
      </w:del>
      <w:r>
        <w:t xml:space="preserve"> </w:t>
      </w:r>
      <w:del w:id="73" w:author="Allison Paige Anderson" w:date="2020-06-22T12:43:00Z">
        <w:r w:rsidDel="008F0E7A">
          <w:delText xml:space="preserve">of </w:delText>
        </w:r>
      </w:del>
      <w:r>
        <w:t xml:space="preserve">dynamic foot morphology </w:t>
      </w:r>
      <w:ins w:id="74" w:author="Allison Paige Anderson" w:date="2020-06-22T12:43:00Z">
        <w:r w:rsidR="008F0E7A">
          <w:t xml:space="preserve">by predicting shape during specific </w:t>
        </w:r>
      </w:ins>
      <w:ins w:id="75" w:author="Allison Paige Anderson" w:date="2020-06-22T12:44:00Z">
        <w:r w:rsidR="008F0E7A">
          <w:t xml:space="preserve">points of the gait cycle, captured </w:t>
        </w:r>
      </w:ins>
      <w:r>
        <w:t>across the subject population. We hypothesize that there wil</w:t>
      </w:r>
      <w:r>
        <w:t>l be significant changes in foot morphology across the dorsal surface of the foot throughout the gait cycle. We also hypothesize that these changes will be predictable from the subject demographics of our population.</w:t>
      </w:r>
    </w:p>
    <w:p w14:paraId="405E6CB1" w14:textId="77777777" w:rsidR="0053078C" w:rsidRDefault="00E37BC6">
      <w:pPr>
        <w:pStyle w:val="Heading1"/>
      </w:pPr>
      <w:bookmarkStart w:id="76" w:name="sec:methods"/>
      <w:r>
        <w:lastRenderedPageBreak/>
        <w:t>Methods</w:t>
      </w:r>
      <w:bookmarkEnd w:id="76"/>
    </w:p>
    <w:p w14:paraId="017CA942" w14:textId="77777777" w:rsidR="0053078C" w:rsidRDefault="00E37BC6">
      <w:pPr>
        <w:pStyle w:val="Heading2"/>
      </w:pPr>
      <w:bookmarkStart w:id="77" w:name="subjects"/>
      <w:r>
        <w:t>Subjects</w:t>
      </w:r>
      <w:bookmarkEnd w:id="77"/>
    </w:p>
    <w:p w14:paraId="2675EC1F" w14:textId="77777777" w:rsidR="0053078C" w:rsidRDefault="00E37BC6">
      <w:pPr>
        <w:pStyle w:val="FirstParagraph"/>
      </w:pPr>
      <w:r>
        <w:t xml:space="preserve">A total of 30 healthy </w:t>
      </w:r>
      <w:r>
        <w:t xml:space="preserve">subjects (15 men and 15 women, ages 23.1 </w:t>
      </w:r>
      <m:oMath>
        <m:r>
          <w:rPr>
            <w:rFonts w:ascii="Cambria Math" w:hAnsi="Cambria Math"/>
          </w:rPr>
          <m:t>±</m:t>
        </m:r>
      </m:oMath>
      <w:r>
        <w:t xml:space="preserve"> 3.7) participated in this study. Subjects were recruited in a stratified sample into one of six groups (5 subjects per group) to maximize variance in population foot length. Height was used as the grouping factor </w:t>
      </w:r>
      <w:r>
        <w:t>since height is well correlated to foot length (Giles and Vallandigham 1991). The general population may not know offhand their exact foot length and shoe size varies by manufacturer and does not correspond directly to foot length (Jurca and Dzeroski 2013;</w:t>
      </w:r>
      <w:r>
        <w:t xml:space="preserve"> Wannop et al. 2019). Groups consisted of 5th-35th, 35th-65th, and 65th-95th height percentiles for each sex. Height percentile values were taken from the ANSUR II survey (Gordon et al. (2014)) and converted to imperial units as it was expected most subjec</w:t>
      </w:r>
      <w:r>
        <w:t>ts would report their height in imperial units. Population recruitment groups are summarized in tbl. 1.</w:t>
      </w:r>
    </w:p>
    <w:p w14:paraId="14F01C02" w14:textId="77777777" w:rsidR="0053078C" w:rsidRDefault="00E37BC6">
      <w:pPr>
        <w:pStyle w:val="BodyText"/>
      </w:pPr>
      <w:r>
        <w:t>Prior to recruitment, subjects completed a prescreening survey to ensure they were adequately healthy by the American College of Sports Medicine guideli</w:t>
      </w:r>
      <w:r>
        <w:t>nes(Riebe et al. 2015), and between the ages of 18-65. Subjects provided their sex and height, and were only enrolled in the study if their population group was not fully enrolled.</w:t>
      </w:r>
    </w:p>
    <w:p w14:paraId="5A6F474A" w14:textId="77777777" w:rsidR="0053078C" w:rsidRDefault="00E37BC6">
      <w:pPr>
        <w:pStyle w:val="TableCaption"/>
      </w:pPr>
      <w:bookmarkStart w:id="78" w:name="tbl:groups"/>
      <w:r>
        <w:t>Table 1: Enrollment groups based on reported height. 5 subjects were enroll</w:t>
      </w:r>
      <w:r>
        <w:t>ed in each group</w:t>
      </w:r>
    </w:p>
    <w:tbl>
      <w:tblPr>
        <w:tblStyle w:val="Table"/>
        <w:tblW w:w="5000" w:type="pct"/>
        <w:tblLook w:val="07E0" w:firstRow="1" w:lastRow="1" w:firstColumn="1" w:lastColumn="1" w:noHBand="1" w:noVBand="1"/>
        <w:tblCaption w:val="Table 1: Enrollment groups based on reported height. 5 subjects were enrolled in each group"/>
      </w:tblPr>
      <w:tblGrid>
        <w:gridCol w:w="961"/>
        <w:gridCol w:w="2723"/>
        <w:gridCol w:w="2838"/>
        <w:gridCol w:w="2838"/>
      </w:tblGrid>
      <w:tr w:rsidR="0053078C" w14:paraId="51643781" w14:textId="77777777">
        <w:tc>
          <w:tcPr>
            <w:tcW w:w="0" w:type="auto"/>
            <w:tcBorders>
              <w:bottom w:val="single" w:sz="0" w:space="0" w:color="auto"/>
            </w:tcBorders>
            <w:vAlign w:val="bottom"/>
          </w:tcPr>
          <w:p w14:paraId="7A0EB9CF" w14:textId="77777777" w:rsidR="0053078C" w:rsidRDefault="00E37BC6">
            <w:pPr>
              <w:pStyle w:val="Compact"/>
            </w:pPr>
            <w:r>
              <w:t>Sex</w:t>
            </w:r>
          </w:p>
        </w:tc>
        <w:tc>
          <w:tcPr>
            <w:tcW w:w="0" w:type="auto"/>
            <w:tcBorders>
              <w:bottom w:val="single" w:sz="0" w:space="0" w:color="auto"/>
            </w:tcBorders>
            <w:vAlign w:val="bottom"/>
          </w:tcPr>
          <w:p w14:paraId="21FB2D24" w14:textId="77777777" w:rsidR="0053078C" w:rsidRDefault="00E37BC6">
            <w:pPr>
              <w:pStyle w:val="Compact"/>
            </w:pPr>
            <w:r>
              <w:t>5th-35th percentile Height</w:t>
            </w:r>
          </w:p>
        </w:tc>
        <w:tc>
          <w:tcPr>
            <w:tcW w:w="0" w:type="auto"/>
            <w:tcBorders>
              <w:bottom w:val="single" w:sz="0" w:space="0" w:color="auto"/>
            </w:tcBorders>
            <w:vAlign w:val="bottom"/>
          </w:tcPr>
          <w:p w14:paraId="3BFF8A22" w14:textId="77777777" w:rsidR="0053078C" w:rsidRDefault="00E37BC6">
            <w:pPr>
              <w:pStyle w:val="Compact"/>
            </w:pPr>
            <w:r>
              <w:t>35th-65th percentile Height</w:t>
            </w:r>
          </w:p>
        </w:tc>
        <w:tc>
          <w:tcPr>
            <w:tcW w:w="0" w:type="auto"/>
            <w:tcBorders>
              <w:bottom w:val="single" w:sz="0" w:space="0" w:color="auto"/>
            </w:tcBorders>
            <w:vAlign w:val="bottom"/>
          </w:tcPr>
          <w:p w14:paraId="5562FBD7" w14:textId="77777777" w:rsidR="0053078C" w:rsidRDefault="00E37BC6">
            <w:pPr>
              <w:pStyle w:val="Compact"/>
            </w:pPr>
            <w:r>
              <w:t>65th-95th percentile Height</w:t>
            </w:r>
          </w:p>
        </w:tc>
      </w:tr>
      <w:tr w:rsidR="0053078C" w14:paraId="4B04DEE8" w14:textId="77777777">
        <w:tc>
          <w:tcPr>
            <w:tcW w:w="0" w:type="auto"/>
          </w:tcPr>
          <w:p w14:paraId="0CB225E2" w14:textId="77777777" w:rsidR="0053078C" w:rsidRDefault="00E37BC6">
            <w:pPr>
              <w:pStyle w:val="Compact"/>
            </w:pPr>
            <w:r>
              <w:t>Female</w:t>
            </w:r>
          </w:p>
        </w:tc>
        <w:tc>
          <w:tcPr>
            <w:tcW w:w="0" w:type="auto"/>
          </w:tcPr>
          <w:p w14:paraId="296416A9" w14:textId="77777777" w:rsidR="0053078C" w:rsidRDefault="00E37BC6">
            <w:pPr>
              <w:pStyle w:val="Compact"/>
            </w:pPr>
            <w:r>
              <w:t>4’11“-5’3”</w:t>
            </w:r>
          </w:p>
        </w:tc>
        <w:tc>
          <w:tcPr>
            <w:tcW w:w="0" w:type="auto"/>
          </w:tcPr>
          <w:p w14:paraId="7FC616C6" w14:textId="77777777" w:rsidR="0053078C" w:rsidRDefault="00E37BC6">
            <w:pPr>
              <w:pStyle w:val="Compact"/>
            </w:pPr>
            <w:r>
              <w:t>5’3“-5’5”</w:t>
            </w:r>
          </w:p>
        </w:tc>
        <w:tc>
          <w:tcPr>
            <w:tcW w:w="0" w:type="auto"/>
          </w:tcPr>
          <w:p w14:paraId="6D64B1C6" w14:textId="77777777" w:rsidR="0053078C" w:rsidRDefault="00E37BC6">
            <w:pPr>
              <w:pStyle w:val="Compact"/>
            </w:pPr>
            <w:r>
              <w:t>5’5“-5’8”</w:t>
            </w:r>
          </w:p>
        </w:tc>
      </w:tr>
      <w:tr w:rsidR="0053078C" w14:paraId="79D8EF98" w14:textId="77777777">
        <w:tc>
          <w:tcPr>
            <w:tcW w:w="0" w:type="auto"/>
          </w:tcPr>
          <w:p w14:paraId="14E84C5E" w14:textId="77777777" w:rsidR="0053078C" w:rsidRDefault="00E37BC6">
            <w:pPr>
              <w:pStyle w:val="Compact"/>
            </w:pPr>
            <w:r>
              <w:t>Male</w:t>
            </w:r>
          </w:p>
        </w:tc>
        <w:tc>
          <w:tcPr>
            <w:tcW w:w="0" w:type="auto"/>
          </w:tcPr>
          <w:p w14:paraId="2EC65CB6" w14:textId="77777777" w:rsidR="0053078C" w:rsidRDefault="00E37BC6">
            <w:pPr>
              <w:pStyle w:val="Compact"/>
            </w:pPr>
            <w:r>
              <w:t>5’4“-5’8”</w:t>
            </w:r>
          </w:p>
        </w:tc>
        <w:tc>
          <w:tcPr>
            <w:tcW w:w="0" w:type="auto"/>
          </w:tcPr>
          <w:p w14:paraId="0ADF6C31" w14:textId="77777777" w:rsidR="0053078C" w:rsidRDefault="00E37BC6">
            <w:pPr>
              <w:pStyle w:val="Compact"/>
            </w:pPr>
            <w:r>
              <w:t>5’8“-5’11”</w:t>
            </w:r>
          </w:p>
        </w:tc>
        <w:tc>
          <w:tcPr>
            <w:tcW w:w="0" w:type="auto"/>
          </w:tcPr>
          <w:p w14:paraId="38463E83" w14:textId="77777777" w:rsidR="0053078C" w:rsidRDefault="00E37BC6">
            <w:pPr>
              <w:pStyle w:val="Compact"/>
            </w:pPr>
            <w:r>
              <w:t>5’11“-6’2”</w:t>
            </w:r>
          </w:p>
        </w:tc>
      </w:tr>
    </w:tbl>
    <w:p w14:paraId="126C896A" w14:textId="77777777" w:rsidR="0053078C" w:rsidRDefault="00E37BC6">
      <w:pPr>
        <w:pStyle w:val="Heading2"/>
      </w:pPr>
      <w:bookmarkStart w:id="79" w:name="experimental-procedures"/>
      <w:bookmarkEnd w:id="78"/>
      <w:r>
        <w:t>Experimental Procedures</w:t>
      </w:r>
      <w:bookmarkEnd w:id="79"/>
    </w:p>
    <w:p w14:paraId="68E07043" w14:textId="6D99763C" w:rsidR="0053078C" w:rsidRDefault="00E37BC6">
      <w:pPr>
        <w:pStyle w:val="FirstParagraph"/>
      </w:pPr>
      <w:r>
        <w:t xml:space="preserve">The experimental protocol was approved by the University of Colorado Institutional </w:t>
      </w:r>
      <w:del w:id="80" w:author="Allison Paige Anderson" w:date="2020-06-22T12:46:00Z">
        <w:r w:rsidDel="00E67ABB">
          <w:delText xml:space="preserve">Research </w:delText>
        </w:r>
      </w:del>
      <w:ins w:id="81" w:author="Allison Paige Anderson" w:date="2020-06-22T12:46:00Z">
        <w:r w:rsidR="00E67ABB">
          <w:t>Review</w:t>
        </w:r>
        <w:r w:rsidR="00E67ABB">
          <w:t xml:space="preserve"> </w:t>
        </w:r>
      </w:ins>
      <w:r>
        <w:t xml:space="preserve">Board. Procedures were explained to each subject and written consent was obtained prior to participation. Subjects’ height and weight were </w:t>
      </w:r>
      <w:del w:id="82" w:author="Allison Paige Anderson" w:date="2020-06-22T12:46:00Z">
        <w:r w:rsidDel="00E67ABB">
          <w:delText xml:space="preserve">measured </w:delText>
        </w:r>
      </w:del>
      <w:ins w:id="83" w:author="Allison Paige Anderson" w:date="2020-06-22T12:46:00Z">
        <w:r w:rsidR="00E67ABB">
          <w:t>recorded</w:t>
        </w:r>
        <w:r w:rsidR="00E67ABB">
          <w:t xml:space="preserve"> </w:t>
        </w:r>
      </w:ins>
      <w:r>
        <w:t>with a tape meas</w:t>
      </w:r>
      <w:r>
        <w:t>ure and scale, respectively. Subjects’ foot length, foot width, and arch length were measured with a Brannock device (The Brannock Device Company, Liverpool, NY) (“Standard Practice for Fitting Athletic Footwear” 2017). Both foot length and arch length wer</w:t>
      </w:r>
      <w:r>
        <w:t>e measured in centimeters. Foot width was measured as an ordinal size (e.g. A, B, C, D, E), and then converted to a linear measurement in centimeters using the following formula (The Brannock Device Company, Liverpool, NY):</w:t>
      </w:r>
    </w:p>
    <w:p w14:paraId="053FA27E" w14:textId="77777777" w:rsidR="0053078C" w:rsidRDefault="00E37BC6">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cm</m:t>
              </m:r>
            </m:sub>
          </m:sSub>
          <m:r>
            <w:rPr>
              <w:rFonts w:ascii="Cambria Math" w:hAnsi="Cambria Math"/>
            </w:rPr>
            <m:t>=(3+(</m:t>
          </m:r>
          <m:sSub>
            <m:sSubPr>
              <m:ctrlPr>
                <w:rPr>
                  <w:rFonts w:ascii="Cambria Math" w:hAnsi="Cambria Math"/>
                </w:rPr>
              </m:ctrlPr>
            </m:sSubPr>
            <m:e>
              <m:r>
                <w:rPr>
                  <w:rFonts w:ascii="Cambria Math" w:hAnsi="Cambria Math"/>
                </w:rPr>
                <m:t>w</m:t>
              </m:r>
            </m:e>
            <m:sub>
              <m:r>
                <w:rPr>
                  <w:rFonts w:ascii="Cambria Math" w:hAnsi="Cambria Math"/>
                </w:rPr>
                <m:t>offset</m:t>
              </m:r>
            </m:sub>
          </m:sSub>
          <m:r>
            <w:rPr>
              <w:rFonts w:ascii="Cambria Math" w:hAnsi="Cambria Math"/>
            </w:rPr>
            <m:t>*</m:t>
          </m:r>
          <m:r>
            <w:rPr>
              <w:rFonts w:ascii="Cambria Math" w:hAnsi="Cambria Math"/>
            </w:rPr>
            <m:t>3/16)+</m:t>
          </m:r>
          <m:r>
            <w:rPr>
              <w:rFonts w:ascii="Cambria Math" w:hAnsi="Cambria Math"/>
            </w:rPr>
            <m:t>(</m:t>
          </m:r>
          <m:r>
            <w:rPr>
              <w:rFonts w:ascii="Cambria Math" w:hAnsi="Cambria Math"/>
            </w:rPr>
            <m:t>l</m:t>
          </m:r>
          <m:r>
            <w:rPr>
              <w:rFonts w:ascii="Cambria Math" w:hAnsi="Cambria Math"/>
            </w:rPr>
            <m:t>*</m:t>
          </m:r>
          <m:r>
            <w:rPr>
              <w:rFonts w:ascii="Cambria Math" w:hAnsi="Cambria Math"/>
            </w:rPr>
            <m:t>(1/2.54)-8)*3/8)*2.54</m:t>
          </m:r>
        </m:oMath>
      </m:oMathPara>
    </w:p>
    <w:p w14:paraId="754981AE" w14:textId="77777777" w:rsidR="0053078C" w:rsidRDefault="00E37BC6">
      <w:pPr>
        <w:pStyle w:val="FirstParagraph"/>
      </w:pPr>
      <w:r>
        <w:t xml:space="preserve">where </w:t>
      </w:r>
      <m:oMath>
        <m:sSub>
          <m:sSubPr>
            <m:ctrlPr>
              <w:rPr>
                <w:rFonts w:ascii="Cambria Math" w:hAnsi="Cambria Math"/>
              </w:rPr>
            </m:ctrlPr>
          </m:sSubPr>
          <m:e>
            <m:r>
              <w:rPr>
                <w:rFonts w:ascii="Cambria Math" w:hAnsi="Cambria Math"/>
              </w:rPr>
              <m:t>w</m:t>
            </m:r>
          </m:e>
          <m:sub>
            <m:r>
              <w:rPr>
                <w:rFonts w:ascii="Cambria Math" w:hAnsi="Cambria Math"/>
              </w:rPr>
              <m:t>cm</m:t>
            </m:r>
          </m:sub>
        </m:sSub>
      </m:oMath>
      <w:r>
        <w:t xml:space="preserve"> is the foot width in centimeters, </w:t>
      </w:r>
      <m:oMath>
        <m:sSub>
          <m:sSubPr>
            <m:ctrlPr>
              <w:rPr>
                <w:rFonts w:ascii="Cambria Math" w:hAnsi="Cambria Math"/>
              </w:rPr>
            </m:ctrlPr>
          </m:sSubPr>
          <m:e>
            <m:r>
              <w:rPr>
                <w:rFonts w:ascii="Cambria Math" w:hAnsi="Cambria Math"/>
              </w:rPr>
              <m:t>w</m:t>
            </m:r>
          </m:e>
          <m:sub>
            <m:r>
              <w:rPr>
                <w:rFonts w:ascii="Cambria Math" w:hAnsi="Cambria Math"/>
              </w:rPr>
              <m:t>offset</m:t>
            </m:r>
          </m:sub>
        </m:sSub>
      </m:oMath>
      <w:r>
        <w:t xml:space="preserve"> is the foot width size offset from standard size D, and </w:t>
      </w:r>
      <m:oMath>
        <m:r>
          <w:rPr>
            <w:rFonts w:ascii="Cambria Math" w:hAnsi="Cambria Math"/>
          </w:rPr>
          <m:t>l</m:t>
        </m:r>
      </m:oMath>
      <w:r>
        <w:t xml:space="preserve"> is the foot length in centimeters.</w:t>
      </w:r>
    </w:p>
    <w:p w14:paraId="2000DC1C" w14:textId="77777777" w:rsidR="0053078C" w:rsidRDefault="00E37BC6">
      <w:pPr>
        <w:pStyle w:val="BodyText"/>
      </w:pPr>
      <w:r>
        <w:t>Six Intel RealSense D415 Depth Cameras (Intel, Santa Clara, CA) were place</w:t>
      </w:r>
      <w:r>
        <w:t xml:space="preserve">d and calibrated around a custom-built level treadmill in the University of Colorado Boulder Locomotion </w:t>
      </w:r>
      <w:r>
        <w:lastRenderedPageBreak/>
        <w:t>Laboratory, as shown in fig. 1. The DynaMo software package was used to capture depth images of the right foot at 90 frames-per-second while subjects wa</w:t>
      </w:r>
      <w:r>
        <w:t>lked on the treadmill (Boppana and Anderson 2019). For each captured frame, the depth images were converted into a single point cloud using the known camera intrinsic and extrinsic properties (Boppana and Anderson 2019).</w:t>
      </w:r>
    </w:p>
    <w:p w14:paraId="5C08E73A" w14:textId="77777777" w:rsidR="0053078C" w:rsidRDefault="00E37BC6">
      <w:pPr>
        <w:pStyle w:val="BodyText"/>
      </w:pPr>
      <w:r>
        <w:t>Subjects walked on the treadmill se</w:t>
      </w:r>
      <w:r>
        <w:t>t at an average walking pace of 1.4 m/s (Browning et al. 2006). Reflective markers were placed on the subject’s right foot and a black sock over their left foot to aid in object identification described later. Subjects first walked for one minute to warm-u</w:t>
      </w:r>
      <w:r>
        <w:t>p and fall into a natural cadence. The operator then collected 10 seconds of data to capture approximately 10 steps. The data were reviewed to ensure the subject stayed in frame from heel-strike to toe-off during capture. If needed, the subject’s placement</w:t>
      </w:r>
      <w:r>
        <w:t xml:space="preserve"> was shifted and data was collected again, up to two times.</w:t>
      </w:r>
    </w:p>
    <w:p w14:paraId="5C9B79BB" w14:textId="77777777" w:rsidR="0053078C" w:rsidRDefault="00E37BC6">
      <w:pPr>
        <w:pStyle w:val="CaptionedFigure"/>
      </w:pPr>
      <w:bookmarkStart w:id="84" w:name="fig:testSetup"/>
      <w:r>
        <w:rPr>
          <w:noProof/>
        </w:rPr>
        <w:drawing>
          <wp:inline distT="0" distB="0" distL="0" distR="0" wp14:anchorId="7961B508" wp14:editId="346AFB57">
            <wp:extent cx="914400" cy="914400"/>
            <wp:effectExtent l="0" t="0" r="0" b="0"/>
            <wp:docPr id="1" name="Picture" descr="Figure 1: Capture setup of 6 Intel RealSense D415 Depth Cameras placed around a treadmill. The checkerboard shown was used to calibrate the cameras using the DynaMo package"/>
            <wp:cNvGraphicFramePr/>
            <a:graphic xmlns:a="http://schemas.openxmlformats.org/drawingml/2006/main">
              <a:graphicData uri="http://schemas.openxmlformats.org/drawingml/2006/picture">
                <pic:pic xmlns:pic="http://schemas.openxmlformats.org/drawingml/2006/picture">
                  <pic:nvPicPr>
                    <pic:cNvPr id="0" name="Picture" descr="fig/capturesetup.jpg"/>
                    <pic:cNvPicPr>
                      <a:picLocks noChangeAspect="1" noChangeArrowheads="1"/>
                    </pic:cNvPicPr>
                  </pic:nvPicPr>
                  <pic:blipFill>
                    <a:blip r:embed="rId11"/>
                    <a:stretch>
                      <a:fillRect/>
                    </a:stretch>
                  </pic:blipFill>
                  <pic:spPr bwMode="auto">
                    <a:xfrm>
                      <a:off x="0" y="0"/>
                      <a:ext cx="914400" cy="914400"/>
                    </a:xfrm>
                    <a:prstGeom prst="rect">
                      <a:avLst/>
                    </a:prstGeom>
                    <a:noFill/>
                    <a:ln w="9525">
                      <a:noFill/>
                      <a:headEnd/>
                      <a:tailEnd/>
                    </a:ln>
                  </pic:spPr>
                </pic:pic>
              </a:graphicData>
            </a:graphic>
          </wp:inline>
        </w:drawing>
      </w:r>
      <w:bookmarkEnd w:id="84"/>
    </w:p>
    <w:p w14:paraId="5399D6B8" w14:textId="77777777" w:rsidR="0053078C" w:rsidRDefault="00E37BC6">
      <w:pPr>
        <w:pStyle w:val="ImageCaption"/>
      </w:pPr>
      <w:r>
        <w:t>Figure 1: Capture setup of 6 Intel RealSense D415 Depth Cameras placed around a treadmill. The checkerboard shown was used to calibrate the cameras using the DynaMo package</w:t>
      </w:r>
    </w:p>
    <w:p w14:paraId="4FCF3E3D" w14:textId="77777777" w:rsidR="0053078C" w:rsidRDefault="00E37BC6">
      <w:pPr>
        <w:pStyle w:val="Heading2"/>
      </w:pPr>
      <w:bookmarkStart w:id="85" w:name="data-processing"/>
      <w:r>
        <w:t>Data Processing</w:t>
      </w:r>
      <w:bookmarkEnd w:id="85"/>
    </w:p>
    <w:p w14:paraId="5C938B7E" w14:textId="7B6F7E86" w:rsidR="0053078C" w:rsidDel="00F62444" w:rsidRDefault="00E37BC6">
      <w:pPr>
        <w:pStyle w:val="FirstParagraph"/>
        <w:rPr>
          <w:del w:id="86" w:author="Allison Paige Anderson" w:date="2020-06-22T12:49:00Z"/>
        </w:rPr>
      </w:pPr>
      <w:r>
        <w:t>Since every depth image and point cloud reconstruction for each fra</w:t>
      </w:r>
      <w:r>
        <w:t>me was captured independently by the cameras, the amount and location of points which represent the foot in the data were not consistent. In addition, the captured data may have holes in the surface representing the foot. Captured depth images were process</w:t>
      </w:r>
      <w:r>
        <w:t>ed into meshes and registered to a common template to fill holes and represent each scan with an equal number of points to aid statistical analysis.</w:t>
      </w:r>
      <w:ins w:id="87" w:author="Allison Paige Anderson" w:date="2020-06-22T12:49:00Z">
        <w:r w:rsidR="00F62444">
          <w:t xml:space="preserve"> </w:t>
        </w:r>
      </w:ins>
    </w:p>
    <w:p w14:paraId="235B38BE" w14:textId="77777777" w:rsidR="0053078C" w:rsidRDefault="00E37BC6" w:rsidP="00F62444">
      <w:pPr>
        <w:pStyle w:val="FirstParagraph"/>
        <w:pPrChange w:id="88" w:author="Allison Paige Anderson" w:date="2020-06-22T12:49:00Z">
          <w:pPr>
            <w:pStyle w:val="BodyText"/>
          </w:pPr>
        </w:pPrChange>
      </w:pPr>
      <w:r>
        <w:t xml:space="preserve">Registered scans were then used to create </w:t>
      </w:r>
      <w:proofErr w:type="gramStart"/>
      <w:r>
        <w:t>a</w:t>
      </w:r>
      <w:proofErr w:type="gramEnd"/>
      <w:r>
        <w:t xml:space="preserve"> SSM representing changes in dynamic foot morphology. This was t</w:t>
      </w:r>
      <w:r>
        <w:t>hen used to reconstruct predicted foot shape along the gait cycle using subject’s demographic features. The following sections detail the mesh processing, registration, and SSM construction process, with fig. 2 summarizing the data processing steps.</w:t>
      </w:r>
    </w:p>
    <w:p w14:paraId="7D9C8DF0" w14:textId="77777777" w:rsidR="0053078C" w:rsidRDefault="00E37BC6">
      <w:pPr>
        <w:pStyle w:val="CaptionedFigure"/>
      </w:pPr>
      <w:bookmarkStart w:id="89" w:name="fig:dataflow"/>
      <w:r>
        <w:rPr>
          <w:noProof/>
        </w:rPr>
        <w:lastRenderedPageBreak/>
        <w:drawing>
          <wp:inline distT="0" distB="0" distL="0" distR="0" wp14:anchorId="07390B68" wp14:editId="32773D3E">
            <wp:extent cx="5334000" cy="8345009"/>
            <wp:effectExtent l="0" t="0" r="0" b="0"/>
            <wp:docPr id="2" name="Picture" descr="Figure 2: Flowchart of processing steps for statistical shape model creation"/>
            <wp:cNvGraphicFramePr/>
            <a:graphic xmlns:a="http://schemas.openxmlformats.org/drawingml/2006/main">
              <a:graphicData uri="http://schemas.openxmlformats.org/drawingml/2006/picture">
                <pic:pic xmlns:pic="http://schemas.openxmlformats.org/drawingml/2006/picture">
                  <pic:nvPicPr>
                    <pic:cNvPr id="0" name="Picture" descr="fig/footProcessing.png"/>
                    <pic:cNvPicPr>
                      <a:picLocks noChangeAspect="1" noChangeArrowheads="1"/>
                    </pic:cNvPicPr>
                  </pic:nvPicPr>
                  <pic:blipFill>
                    <a:blip r:embed="rId12"/>
                    <a:stretch>
                      <a:fillRect/>
                    </a:stretch>
                  </pic:blipFill>
                  <pic:spPr bwMode="auto">
                    <a:xfrm>
                      <a:off x="0" y="0"/>
                      <a:ext cx="5334000" cy="8345009"/>
                    </a:xfrm>
                    <a:prstGeom prst="rect">
                      <a:avLst/>
                    </a:prstGeom>
                    <a:noFill/>
                    <a:ln w="9525">
                      <a:noFill/>
                      <a:headEnd/>
                      <a:tailEnd/>
                    </a:ln>
                  </pic:spPr>
                </pic:pic>
              </a:graphicData>
            </a:graphic>
          </wp:inline>
        </w:drawing>
      </w:r>
      <w:bookmarkEnd w:id="89"/>
    </w:p>
    <w:p w14:paraId="79FE23E0" w14:textId="77777777" w:rsidR="0053078C" w:rsidRDefault="00E37BC6">
      <w:pPr>
        <w:pStyle w:val="ImageCaption"/>
      </w:pPr>
      <w:commentRangeStart w:id="90"/>
      <w:r>
        <w:lastRenderedPageBreak/>
        <w:t>Figu</w:t>
      </w:r>
      <w:r>
        <w:t>re 2: Flowchart of processing steps for statistical shape model creation</w:t>
      </w:r>
      <w:commentRangeEnd w:id="90"/>
      <w:r w:rsidR="00F62444">
        <w:rPr>
          <w:rStyle w:val="CommentReference"/>
          <w:i w:val="0"/>
        </w:rPr>
        <w:commentReference w:id="90"/>
      </w:r>
    </w:p>
    <w:p w14:paraId="25B33399" w14:textId="77777777" w:rsidR="0053078C" w:rsidRDefault="00E37BC6">
      <w:pPr>
        <w:pStyle w:val="Heading3"/>
      </w:pPr>
      <w:bookmarkStart w:id="91" w:name="mesh-construction"/>
      <w:commentRangeStart w:id="92"/>
      <w:r>
        <w:t>Mesh Construction</w:t>
      </w:r>
      <w:bookmarkEnd w:id="91"/>
      <w:commentRangeEnd w:id="92"/>
      <w:r w:rsidR="001D2C7D">
        <w:rPr>
          <w:rStyle w:val="CommentReference"/>
          <w:rFonts w:asciiTheme="minorHAnsi" w:eastAsiaTheme="minorHAnsi" w:hAnsiTheme="minorHAnsi" w:cstheme="minorBidi"/>
          <w:b w:val="0"/>
          <w:bCs w:val="0"/>
          <w:color w:val="auto"/>
        </w:rPr>
        <w:commentReference w:id="92"/>
      </w:r>
    </w:p>
    <w:p w14:paraId="66CF4BB9" w14:textId="1615B42D" w:rsidR="0053078C" w:rsidDel="003D5A02" w:rsidRDefault="00E37BC6">
      <w:pPr>
        <w:pStyle w:val="FirstParagraph"/>
        <w:rPr>
          <w:del w:id="93" w:author="Allison Paige Anderson" w:date="2020-06-22T12:54:00Z"/>
        </w:rPr>
      </w:pPr>
      <w:r>
        <w:t>All data was processed into a series of low-resolution point clouds with the DynaMo package to identify heel-strike to toe-off times. For each subject, a candidate heel-strike to toe-off event was manually identified across all captures by taking into acco</w:t>
      </w:r>
      <w:r>
        <w:t>unt point cloud quality.</w:t>
      </w:r>
      <w:ins w:id="94" w:author="Allison Paige Anderson" w:date="2020-06-22T12:54:00Z">
        <w:r w:rsidR="003D5A02">
          <w:t xml:space="preserve"> </w:t>
        </w:r>
      </w:ins>
    </w:p>
    <w:p w14:paraId="3998DB90" w14:textId="4A8CC95C" w:rsidR="0053078C" w:rsidRDefault="00E37BC6" w:rsidP="003D5A02">
      <w:pPr>
        <w:pStyle w:val="FirstParagraph"/>
        <w:pPrChange w:id="95" w:author="Allison Paige Anderson" w:date="2020-06-22T12:54:00Z">
          <w:pPr>
            <w:pStyle w:val="BodyText"/>
          </w:pPr>
        </w:pPrChange>
      </w:pPr>
      <w:r>
        <w:t>A single heel-strike to toe-off event was identified</w:t>
      </w:r>
      <w:del w:id="96" w:author="Allison Paige Anderson" w:date="2020-06-22T12:53:00Z">
        <w:r w:rsidDel="003D5A02">
          <w:delText xml:space="preserve"> due to the high computational power required to process all heel-strike to toe-off events</w:delText>
        </w:r>
      </w:del>
      <w:r>
        <w:t>. For each event, point clouds were reconstructed by converting the depth images into ful</w:t>
      </w:r>
      <w:r>
        <w:t>l-resolution point clouds.</w:t>
      </w:r>
    </w:p>
    <w:p w14:paraId="382BF79C" w14:textId="77777777" w:rsidR="0053078C" w:rsidRDefault="00E37BC6">
      <w:pPr>
        <w:pStyle w:val="BodyText"/>
      </w:pPr>
      <w:r>
        <w:t>T</w:t>
      </w:r>
      <w:r>
        <w:t>he C++ implementation of the PointCloud Library (Rusu and Cousins 2011) was used to identify and isolate the right foot from the point set. First, the point clouds were downsampled with a voxel size of 3 mm to reduce required co</w:t>
      </w:r>
      <w:r>
        <w:t>mputing power. A RANSAC algorithm (Fischler and Bolles 1981) was used to identify the flat treadmill floor with a plane model, and remove it from the point cloud. Euclidean cluster extraction was then used to detect the point clusters that make up each foo</w:t>
      </w:r>
      <w:r>
        <w:t>t. The total color value of each point cluster was used to identify the right foot from the left foot, as the left foot had a lower total color value due to the black sock. The left foot was then removed from the point cloud, leaving only the right foot fo</w:t>
      </w:r>
      <w:r>
        <w:t>r processing.</w:t>
      </w:r>
    </w:p>
    <w:p w14:paraId="09C6DC6A" w14:textId="77777777" w:rsidR="0053078C" w:rsidRDefault="00E37BC6">
      <w:pPr>
        <w:pStyle w:val="BodyText"/>
      </w:pPr>
      <w:r>
        <w:t>Surface reconstruction was done through Meshlab (Cignoni et al. 2008). A surface mesh adds a topological layer interpreted from the pointcloud. Point normals were calculated for the point cloud using the 10 nearest neighbors. An APSS Marching</w:t>
      </w:r>
      <w:r>
        <w:t xml:space="preserve"> Cubes algorithm (Guennebaud and Gross 2007; Guennebaud, Germann, and Gross 2008) is then used with the point normals to estimate the surface from the point cloud and construct the foot scan mesh.</w:t>
      </w:r>
    </w:p>
    <w:p w14:paraId="2D027F96" w14:textId="77777777" w:rsidR="0053078C" w:rsidRDefault="00E37BC6">
      <w:pPr>
        <w:pStyle w:val="Heading3"/>
      </w:pPr>
      <w:bookmarkStart w:id="97" w:name="foot-template-registration"/>
      <w:r>
        <w:t>Foot Template Registration</w:t>
      </w:r>
      <w:bookmarkEnd w:id="97"/>
    </w:p>
    <w:p w14:paraId="53E5765B" w14:textId="77777777" w:rsidR="0053078C" w:rsidRDefault="00E37BC6">
      <w:pPr>
        <w:pStyle w:val="FirstParagraph"/>
      </w:pPr>
      <w:r>
        <w:t>Point cloud registration to a te</w:t>
      </w:r>
      <w:r>
        <w:t>mplate assists statistical analysis by reconstructing the subject data to a common template with a standardized number of points. A foot template was provided by collaborators Reed and Corner, and was derived from an average set of scans taken with a high-</w:t>
      </w:r>
      <w:r>
        <w:t>quality static 3D foot scanner (Reed, Ebert, and Corner 2013). The toes were smoothed into a single structure and parts of the upper shank removed to be better fit to the captured data, with a finalized structure of 29903 points. The overall registration p</w:t>
      </w:r>
      <w:r>
        <w:t>rocess follows a two-step process: a rough alignment followed by a radial-basis function (RBF) fine alignment.</w:t>
      </w:r>
    </w:p>
    <w:p w14:paraId="24FA6B3C" w14:textId="77777777" w:rsidR="0053078C" w:rsidRDefault="00E37BC6">
      <w:pPr>
        <w:pStyle w:val="BodyText"/>
      </w:pPr>
      <w:r>
        <w:t xml:space="preserve">The registration process was first completed for each subject’s data with a foot scan mesh manually identified near mid-stance. A point-to-plane </w:t>
      </w:r>
      <w:r>
        <w:t>iterative-closest-point (ICP) algorithm (Chen and Medioni 1992) was used to roughly align the template foot to the scan mesh with the Open3D library (Zhou, Park, and Koltun 2018).</w:t>
      </w:r>
    </w:p>
    <w:p w14:paraId="35F09F09" w14:textId="59ADEF73" w:rsidR="0053078C" w:rsidRDefault="00E37BC6">
      <w:pPr>
        <w:pStyle w:val="BodyText"/>
      </w:pPr>
      <w:r>
        <w:t>Corresponding points between both the scan mesh and the ICP-aligned template</w:t>
      </w:r>
      <w:r>
        <w:t xml:space="preserve"> were found using a radial-search KD-Tree implemented in the Open3D library (Zhou, Park, and Koltun 2018). Any points on the scan mesh which were not within 1 cm of a corresponding point on the aligned template were deleted; these points represented parts </w:t>
      </w:r>
      <w:r>
        <w:t>of the treadmill floor which were missed in the RANSAC identification and parts of the upper shank.</w:t>
      </w:r>
      <w:ins w:id="98" w:author="Allison Paige Anderson" w:date="2020-06-22T12:56:00Z">
        <w:r w:rsidR="003D5A02">
          <w:t xml:space="preserve"> </w:t>
        </w:r>
      </w:ins>
      <w:del w:id="99" w:author="Allison Paige Anderson" w:date="2020-06-22T12:56:00Z">
        <w:r w:rsidDel="003D5A02">
          <w:lastRenderedPageBreak/>
          <w:delText xml:space="preserve"> </w:delText>
        </w:r>
      </w:del>
      <w:r>
        <w:t>Similarly, any points on the template not within 1cm of a corresponding point on the scan mesh were temporarily set aside from the template; these points co</w:t>
      </w:r>
      <w:r>
        <w:t>rrespond to those near holes in the scan mesh which would be refilled in later processing</w:t>
      </w:r>
    </w:p>
    <w:p w14:paraId="6B11E59F" w14:textId="78F99B74" w:rsidR="0053078C" w:rsidDel="003D5A02" w:rsidRDefault="00E37BC6">
      <w:pPr>
        <w:pStyle w:val="BodyText"/>
        <w:rPr>
          <w:del w:id="100" w:author="Allison Paige Anderson" w:date="2020-06-22T12:58:00Z"/>
        </w:rPr>
      </w:pPr>
      <w:r>
        <w:t xml:space="preserve">Thin-plate spline RBFs have been used to surface fit templates to scanned body shapes </w:t>
      </w:r>
      <w:r>
        <w:t>(Park and Reed 2015; Kim et al. 2016)</w:t>
      </w:r>
      <w:ins w:id="101" w:author="Allison Paige Anderson" w:date="2020-06-22T12:58:00Z">
        <w:r w:rsidR="003D5A02">
          <w:t>, and so were used in two stages in this research</w:t>
        </w:r>
      </w:ins>
      <w:r>
        <w:t xml:space="preserve">. A first-pass RBF registration </w:t>
      </w:r>
      <w:del w:id="102" w:author="Allison Paige Anderson" w:date="2020-06-22T12:58:00Z">
        <w:r w:rsidDel="003D5A02">
          <w:delText xml:space="preserve">is </w:delText>
        </w:r>
      </w:del>
      <w:ins w:id="103" w:author="Allison Paige Anderson" w:date="2020-06-22T12:58:00Z">
        <w:r w:rsidR="003D5A02">
          <w:t>was done</w:t>
        </w:r>
        <w:r w:rsidR="003D5A02">
          <w:t xml:space="preserve"> </w:t>
        </w:r>
      </w:ins>
      <w:r>
        <w:t xml:space="preserve">between </w:t>
      </w:r>
      <w:r>
        <w:t>the template and the scan using the GIAS2 package (Zhang, Hislop-</w:t>
      </w:r>
      <w:proofErr w:type="spellStart"/>
      <w:r>
        <w:t>Jambrich</w:t>
      </w:r>
      <w:proofErr w:type="spellEnd"/>
      <w:r>
        <w:t xml:space="preserve">, and </w:t>
      </w:r>
      <w:proofErr w:type="spellStart"/>
      <w:r>
        <w:t>Besier</w:t>
      </w:r>
      <w:proofErr w:type="spellEnd"/>
      <w:r>
        <w:t xml:space="preserve"> 2016)</w:t>
      </w:r>
      <w:ins w:id="104" w:author="Allison Paige Anderson" w:date="2020-06-22T12:58:00Z">
        <w:r w:rsidR="003D5A02">
          <w:t xml:space="preserve">. </w:t>
        </w:r>
      </w:ins>
      <w:del w:id="105" w:author="Allison Paige Anderson" w:date="2020-06-22T12:58:00Z">
        <w:r w:rsidDel="003D5A02">
          <w:delText xml:space="preserve">, </w:delText>
        </w:r>
        <w:r w:rsidDel="003D5A02">
          <w:delText xml:space="preserve">using </w:delText>
        </w:r>
      </w:del>
      <w:ins w:id="106" w:author="Allison Paige Anderson" w:date="2020-06-22T12:58:00Z">
        <w:r w:rsidR="003D5A02">
          <w:t>A</w:t>
        </w:r>
      </w:ins>
      <w:del w:id="107" w:author="Allison Paige Anderson" w:date="2020-06-22T12:58:00Z">
        <w:r w:rsidDel="003D5A02">
          <w:delText>a</w:delText>
        </w:r>
      </w:del>
      <w:r>
        <w:t xml:space="preserve"> thin-plate spline RBF </w:t>
      </w:r>
      <w:ins w:id="108" w:author="Allison Paige Anderson" w:date="2020-06-22T12:58:00Z">
        <w:r w:rsidR="003D5A02">
          <w:t xml:space="preserve">was used </w:t>
        </w:r>
      </w:ins>
      <w:r>
        <w:t>for interpolation. To prevent overfitting of the RBF to the noise on the edges of the captured pointcloud, a maximum of five iteratio</w:t>
      </w:r>
      <w:r>
        <w:t>ns were done on the first-pass RBF registration process.</w:t>
      </w:r>
      <w:ins w:id="109" w:author="Allison Paige Anderson" w:date="2020-06-22T12:58:00Z">
        <w:r w:rsidR="003D5A02">
          <w:t xml:space="preserve"> </w:t>
        </w:r>
      </w:ins>
    </w:p>
    <w:p w14:paraId="28A2FE4C" w14:textId="6C61EA80" w:rsidR="0053078C" w:rsidRDefault="00E37BC6">
      <w:pPr>
        <w:pStyle w:val="BodyText"/>
      </w:pPr>
      <w:r>
        <w:t xml:space="preserve">The first-pass registered RBF template </w:t>
      </w:r>
      <w:del w:id="110" w:author="Allison Paige Anderson" w:date="2020-06-22T12:59:00Z">
        <w:r w:rsidDel="003D5A02">
          <w:delText xml:space="preserve">is </w:delText>
        </w:r>
      </w:del>
      <w:ins w:id="111" w:author="Allison Paige Anderson" w:date="2020-06-22T12:59:00Z">
        <w:r w:rsidR="003D5A02">
          <w:t>was</w:t>
        </w:r>
        <w:r w:rsidR="003D5A02">
          <w:t xml:space="preserve"> </w:t>
        </w:r>
      </w:ins>
      <w:r>
        <w:t>then appended with the points previously removed from the template. This intermediate template represents the template fitted to the known scan data, with an</w:t>
      </w:r>
      <w:r>
        <w:t>y unknown sections</w:t>
      </w:r>
      <w:ins w:id="112" w:author="Allison Paige Anderson" w:date="2020-06-22T12:59:00Z">
        <w:r w:rsidR="003D5A02">
          <w:t xml:space="preserve"> (e.g., </w:t>
        </w:r>
      </w:ins>
      <w:del w:id="113" w:author="Allison Paige Anderson" w:date="2020-06-22T12:59:00Z">
        <w:r w:rsidDel="003D5A02">
          <w:delText xml:space="preserve">, </w:delText>
        </w:r>
        <w:r w:rsidDel="003D5A02">
          <w:delText xml:space="preserve">representing </w:delText>
        </w:r>
      </w:del>
      <w:r>
        <w:t>holes in the scan data</w:t>
      </w:r>
      <w:ins w:id="114" w:author="Allison Paige Anderson" w:date="2020-06-22T12:59:00Z">
        <w:r w:rsidR="003D5A02">
          <w:t>)</w:t>
        </w:r>
      </w:ins>
      <w:del w:id="115" w:author="Allison Paige Anderson" w:date="2020-06-22T12:59:00Z">
        <w:r w:rsidDel="003D5A02">
          <w:delText>,</w:delText>
        </w:r>
      </w:del>
      <w:r>
        <w:t xml:space="preserve"> taking the value of the template. However, the disparity between the known and unknown sections create</w:t>
      </w:r>
      <w:ins w:id="116" w:author="Allison Paige Anderson" w:date="2020-06-22T12:59:00Z">
        <w:r w:rsidR="003D5A02">
          <w:t>d</w:t>
        </w:r>
      </w:ins>
      <w:del w:id="117" w:author="Allison Paige Anderson" w:date="2020-06-22T12:59:00Z">
        <w:r w:rsidDel="003D5A02">
          <w:delText>s</w:delText>
        </w:r>
      </w:del>
      <w:r>
        <w:t xml:space="preserve"> major</w:t>
      </w:r>
      <w:commentRangeStart w:id="118"/>
      <w:r>
        <w:t xml:space="preserve"> steps </w:t>
      </w:r>
      <w:commentRangeEnd w:id="118"/>
      <w:r w:rsidR="003D5A02">
        <w:rPr>
          <w:rStyle w:val="CommentReference"/>
        </w:rPr>
        <w:commentReference w:id="118"/>
      </w:r>
      <w:r>
        <w:t>in the morphed template not representative of the scan data.</w:t>
      </w:r>
    </w:p>
    <w:p w14:paraId="10027511" w14:textId="107753BC" w:rsidR="0053078C" w:rsidRDefault="00E37BC6">
      <w:pPr>
        <w:pStyle w:val="BodyText"/>
      </w:pPr>
      <w:r>
        <w:t>A second-pass RBF regi</w:t>
      </w:r>
      <w:r>
        <w:t xml:space="preserve">stration </w:t>
      </w:r>
      <w:commentRangeStart w:id="119"/>
      <w:del w:id="120" w:author="Allison Paige Anderson" w:date="2020-06-22T13:00:00Z">
        <w:r w:rsidDel="00EE4722">
          <w:delText xml:space="preserve">is </w:delText>
        </w:r>
      </w:del>
      <w:ins w:id="121" w:author="Allison Paige Anderson" w:date="2020-06-22T13:00:00Z">
        <w:r w:rsidR="00EE4722">
          <w:t>was</w:t>
        </w:r>
        <w:r w:rsidR="00EE4722">
          <w:t xml:space="preserve"> </w:t>
        </w:r>
        <w:commentRangeEnd w:id="119"/>
        <w:r w:rsidR="00171078">
          <w:rPr>
            <w:rStyle w:val="CommentReference"/>
          </w:rPr>
          <w:commentReference w:id="119"/>
        </w:r>
      </w:ins>
      <w:r>
        <w:t>done from the ICP-aligned template to the intermediate template with the same parameters as the first-pass registration. This smooths out the unknown sections representing holes in the scan data with the surrounding known sections. The second-p</w:t>
      </w:r>
      <w:r>
        <w:t>ass registered template is saved as the final registered template.</w:t>
      </w:r>
    </w:p>
    <w:p w14:paraId="4951BD48" w14:textId="0C1B6417" w:rsidR="0053078C" w:rsidRDefault="00E37BC6">
      <w:pPr>
        <w:pStyle w:val="BodyText"/>
      </w:pPr>
      <w:r>
        <w:t xml:space="preserve">Following the registration of the mid-stance scan, the process is repeated both forwards </w:t>
      </w:r>
      <w:ins w:id="122" w:author="Allison Paige Anderson" w:date="2020-06-22T14:50:00Z">
        <w:r w:rsidR="005233BF">
          <w:t xml:space="preserve">towards toe-off </w:t>
        </w:r>
      </w:ins>
      <w:r>
        <w:t xml:space="preserve">and backwards </w:t>
      </w:r>
      <w:del w:id="123" w:author="Allison Paige Anderson" w:date="2020-06-22T14:50:00Z">
        <w:r w:rsidDel="005233BF">
          <w:delText>in the scan sequence towards toe-off and</w:delText>
        </w:r>
      </w:del>
      <w:ins w:id="124" w:author="Allison Paige Anderson" w:date="2020-06-22T14:50:00Z">
        <w:r w:rsidR="005233BF">
          <w:t>toward</w:t>
        </w:r>
      </w:ins>
      <w:r>
        <w:t xml:space="preserve"> heel-strike</w:t>
      </w:r>
      <w:ins w:id="125" w:author="Allison Paige Anderson" w:date="2020-06-22T14:50:00Z">
        <w:r w:rsidR="005233BF">
          <w:t xml:space="preserve"> </w:t>
        </w:r>
      </w:ins>
      <w:del w:id="126" w:author="Allison Paige Anderson" w:date="2020-06-22T14:50:00Z">
        <w:r w:rsidDel="005233BF">
          <w:delText>, respectively</w:delText>
        </w:r>
      </w:del>
      <w:ins w:id="127" w:author="Allison Paige Anderson" w:date="2020-06-22T14:50:00Z">
        <w:r w:rsidR="005233BF">
          <w:t>on a scan-by-scan basis</w:t>
        </w:r>
      </w:ins>
      <w:r>
        <w:t xml:space="preserve">. In this iterative </w:t>
      </w:r>
      <w:r>
        <w:t xml:space="preserve">fashion, the previous scan’s registered template is used as the template for the following scan. During the iterative registration process, the RBF alignment is only conducted for one iteration for both the </w:t>
      </w:r>
      <w:proofErr w:type="gramStart"/>
      <w:r>
        <w:t>first-pass</w:t>
      </w:r>
      <w:proofErr w:type="gramEnd"/>
      <w:r>
        <w:t xml:space="preserve"> and second-pass to prevent over-fittin</w:t>
      </w:r>
      <w:r>
        <w:t>g.</w:t>
      </w:r>
      <w:ins w:id="128" w:author="Allison Paige Anderson" w:date="2020-06-22T14:51:00Z">
        <w:r w:rsidR="005233BF">
          <w:t xml:space="preserve"> On average, this was done for XX scans per person.</w:t>
        </w:r>
      </w:ins>
    </w:p>
    <w:p w14:paraId="5FD73E28" w14:textId="77777777" w:rsidR="0053078C" w:rsidRDefault="00E37BC6">
      <w:pPr>
        <w:pStyle w:val="BodyText"/>
      </w:pPr>
      <w:r>
        <w:t xml:space="preserve">The registered templates were then </w:t>
      </w:r>
      <w:r>
        <w:t xml:space="preserve">compared against the initial scans to ensure they accurately represented the captured scan data. Comparisons were done by finding corresponding points between the scan data and the registered template, and calculating </w:t>
      </w:r>
      <w:r>
        <w:t>the root-mean-squared error (RMSE) between the corresponding points.</w:t>
      </w:r>
    </w:p>
    <w:p w14:paraId="5F787DEA" w14:textId="22364997" w:rsidR="0053078C" w:rsidRDefault="00E37BC6">
      <w:pPr>
        <w:pStyle w:val="BodyText"/>
      </w:pPr>
      <w:r>
        <w:t xml:space="preserve">The </w:t>
      </w:r>
      <w:ins w:id="129" w:author="Allison Paige Anderson" w:date="2020-06-22T14:51:00Z">
        <w:r w:rsidR="00924A43">
          <w:t xml:space="preserve">original </w:t>
        </w:r>
      </w:ins>
      <w:r>
        <w:t>template identifie</w:t>
      </w:r>
      <w:ins w:id="130" w:author="Allison Paige Anderson" w:date="2020-06-22T14:51:00Z">
        <w:r w:rsidR="00924A43">
          <w:t>d</w:t>
        </w:r>
      </w:ins>
      <w:del w:id="131" w:author="Allison Paige Anderson" w:date="2020-06-22T14:51:00Z">
        <w:r w:rsidDel="00924A43">
          <w:delText>s</w:delText>
        </w:r>
      </w:del>
      <w:r>
        <w:t xml:space="preserve"> certain vertices as anatomical landmarks. These landmark vertices were conserved through the registration process</w:t>
      </w:r>
      <w:ins w:id="132" w:author="Allison Paige Anderson" w:date="2020-06-22T14:52:00Z">
        <w:r w:rsidR="00924A43">
          <w:t xml:space="preserve"> on our subjects</w:t>
        </w:r>
      </w:ins>
      <w:r>
        <w:t>; they can therefore be used to identify the anato</w:t>
      </w:r>
      <w:r>
        <w:t>mical landmarks on the registered scans. The lateral malleolus, medial malleolus, lateral metatarsal, medial metatarsal, and 2nd phalange landmarks were taken from the template, while new landmark vertices for the lateral shank and medial shank were manual</w:t>
      </w:r>
      <w:r>
        <w:t>ly picked on the template.</w:t>
      </w:r>
    </w:p>
    <w:p w14:paraId="2C835DBD" w14:textId="77777777" w:rsidR="0053078C" w:rsidRDefault="00E37BC6">
      <w:pPr>
        <w:pStyle w:val="BodyText"/>
      </w:pPr>
      <w:r>
        <w:t>Post-registration scans were aligned to a common coordinate frame based around the metatarsophalangeal (MTP) joint. The origin was defined as the point along the vector from the lateral metatarsal landmark to the medial metatarsa</w:t>
      </w:r>
      <w:r>
        <w:t>l landmark which is orthogonal to the second phalange. From the origin, the x-axis was defined as pointing towards the medial metatarsal, the y-axis was defined as pointing towards the lateral metatarsal, and the z-axis was the cross-product of both x- and</w:t>
      </w:r>
      <w:r>
        <w:t xml:space="preserve"> y-axes. This coordinate system is shown in fig. 3.</w:t>
      </w:r>
    </w:p>
    <w:p w14:paraId="46AFEC6F" w14:textId="77777777" w:rsidR="0053078C" w:rsidRDefault="00E37BC6">
      <w:pPr>
        <w:pStyle w:val="BodyText"/>
      </w:pPr>
      <w:r>
        <w:lastRenderedPageBreak/>
        <w:t>The MTP and ankle joint angles were calculated post-registration for each scan from the anatomical segments of the shank, midfoot, and phalanges. The shank center was defined as the center between the lat</w:t>
      </w:r>
      <w:r>
        <w:t>eral shank and medial shank landmarks. The MTP center was defined as the center between the lateral metatarsal and medial metatarsal landmarks. The shank’s normal vector was defined as the cross-product of the vector from the shank center to the lateral ma</w:t>
      </w:r>
      <w:r>
        <w:t>lleolus, and the vector from the shank center to the medial malleolus. The midfoot’s normal vector was defined as the cross-product of the vector from the MTP center to the lateral malleolus, and the MTP center to the medial malleolus. The phalanges’ norma</w:t>
      </w:r>
      <w:r>
        <w:t>l vector was defined as the cross product from the 2nd toe to the lateral metatarsal, and from the 2nd toe to the medial metatarsal.</w:t>
      </w:r>
    </w:p>
    <w:p w14:paraId="660E30D1" w14:textId="77777777" w:rsidR="0053078C" w:rsidRDefault="00E37BC6">
      <w:pPr>
        <w:pStyle w:val="BodyText"/>
      </w:pPr>
      <w:r>
        <w:t>The MTP joint angle was calculated as the acute angle between the phalanges’ normal vector and the midfoot’s normal vector.</w:t>
      </w:r>
      <w:r>
        <w:t xml:space="preserve"> The ankle joint angle was calculated as the acute angle between the midfoot’s normal vector and the shank’s normal vector.</w:t>
      </w:r>
    </w:p>
    <w:p w14:paraId="4973C19A" w14:textId="77777777" w:rsidR="0053078C" w:rsidRDefault="00E37BC6">
      <w:pPr>
        <w:pStyle w:val="CaptionedFigure"/>
      </w:pPr>
      <w:bookmarkStart w:id="133" w:name="fig:angles"/>
      <w:r>
        <w:rPr>
          <w:noProof/>
        </w:rPr>
        <w:drawing>
          <wp:inline distT="0" distB="0" distL="0" distR="0" wp14:anchorId="237550A9" wp14:editId="66A434C4">
            <wp:extent cx="5334000" cy="3412871"/>
            <wp:effectExtent l="0" t="0" r="0" b="0"/>
            <wp:docPr id="3" name="Picture" descr="Figure 3: Anatomical landmarks, coordinate system, and vectors defining anatomical segments of a registered scan"/>
            <wp:cNvGraphicFramePr/>
            <a:graphic xmlns:a="http://schemas.openxmlformats.org/drawingml/2006/main">
              <a:graphicData uri="http://schemas.openxmlformats.org/drawingml/2006/picture">
                <pic:pic xmlns:pic="http://schemas.openxmlformats.org/drawingml/2006/picture">
                  <pic:nvPicPr>
                    <pic:cNvPr id="0" name="Picture" descr="fig/footAngles.png"/>
                    <pic:cNvPicPr>
                      <a:picLocks noChangeAspect="1" noChangeArrowheads="1"/>
                    </pic:cNvPicPr>
                  </pic:nvPicPr>
                  <pic:blipFill>
                    <a:blip r:embed="rId13"/>
                    <a:stretch>
                      <a:fillRect/>
                    </a:stretch>
                  </pic:blipFill>
                  <pic:spPr bwMode="auto">
                    <a:xfrm>
                      <a:off x="0" y="0"/>
                      <a:ext cx="5334000" cy="3412871"/>
                    </a:xfrm>
                    <a:prstGeom prst="rect">
                      <a:avLst/>
                    </a:prstGeom>
                    <a:noFill/>
                    <a:ln w="9525">
                      <a:noFill/>
                      <a:headEnd/>
                      <a:tailEnd/>
                    </a:ln>
                  </pic:spPr>
                </pic:pic>
              </a:graphicData>
            </a:graphic>
          </wp:inline>
        </w:drawing>
      </w:r>
      <w:bookmarkEnd w:id="133"/>
    </w:p>
    <w:p w14:paraId="78D71E90" w14:textId="77777777" w:rsidR="0053078C" w:rsidRDefault="00E37BC6">
      <w:pPr>
        <w:pStyle w:val="ImageCaption"/>
      </w:pPr>
      <w:r>
        <w:t xml:space="preserve">Figure 3: </w:t>
      </w:r>
      <w:commentRangeStart w:id="134"/>
      <w:r>
        <w:t>Anatomical landmarks, coordinate system, and vectors defining anatomical segments of a registered scan</w:t>
      </w:r>
      <w:commentRangeEnd w:id="134"/>
      <w:r w:rsidR="00C96961">
        <w:rPr>
          <w:rStyle w:val="CommentReference"/>
          <w:i w:val="0"/>
        </w:rPr>
        <w:commentReference w:id="134"/>
      </w:r>
    </w:p>
    <w:p w14:paraId="6FBC708C" w14:textId="77777777" w:rsidR="0053078C" w:rsidRDefault="00E37BC6">
      <w:pPr>
        <w:pStyle w:val="Heading3"/>
      </w:pPr>
      <w:bookmarkStart w:id="135" w:name="statistical-shape-model-development"/>
      <w:r>
        <w:t>Statistical Shape</w:t>
      </w:r>
      <w:r>
        <w:t xml:space="preserve"> Model Development</w:t>
      </w:r>
      <w:bookmarkEnd w:id="135"/>
    </w:p>
    <w:p w14:paraId="2B369CFA" w14:textId="77777777" w:rsidR="0053078C" w:rsidRDefault="00E37BC6">
      <w:pPr>
        <w:pStyle w:val="FirstParagraph"/>
      </w:pPr>
      <w:r>
        <w:t>Principal component (PC) analysis is a dimensionality-reduction method commonly used to build statistical body shape models in digital human modelling, with applications for whole-body (Reed and Parkinson 2008; Park and Reed 2015) as wel</w:t>
      </w:r>
      <w:r>
        <w:t>l as foot shape models (Conrad et al. 2019; Stanković et al. 2020). The first PC represents an axis containing the largest variance in the dataset, and each subsequent PC describes the largest variance orthogonal to the previous component’s axis. Therefore</w:t>
      </w:r>
      <w:r>
        <w:t>, PCs allow for a new, smaller set of orthogonal variables to be defined which represent the variance in the dataset.</w:t>
      </w:r>
    </w:p>
    <w:p w14:paraId="6930EEDF" w14:textId="77777777" w:rsidR="0053078C" w:rsidRDefault="00E37BC6">
      <w:pPr>
        <w:pStyle w:val="BodyText"/>
      </w:pPr>
      <w:r>
        <w:lastRenderedPageBreak/>
        <w:t xml:space="preserve">Let </w:t>
      </w:r>
      <m:oMath>
        <m:r>
          <w:rPr>
            <w:rFonts w:ascii="Cambria Math" w:hAnsi="Cambria Math"/>
          </w:rPr>
          <m:t>N</m:t>
        </m:r>
      </m:oMath>
      <w:r>
        <w:t xml:space="preserve"> </w:t>
      </w:r>
      <w:r>
        <w:t xml:space="preserve">equal the number of </w:t>
      </w:r>
      <w:r>
        <w:t xml:space="preserve">total scans in the dataset, and </w:t>
      </w:r>
      <m:oMath>
        <m:r>
          <w:rPr>
            <w:rFonts w:ascii="Cambria Math" w:hAnsi="Cambria Math"/>
          </w:rPr>
          <m:t>n</m:t>
        </m:r>
      </m:oMath>
      <w:r>
        <w:t xml:space="preserve"> </w:t>
      </w:r>
      <w:r>
        <w:t xml:space="preserve">equal the number of vertices in each registered scan. Each registered scan is represented as an </w:t>
      </w:r>
      <m:oMath>
        <m:r>
          <w:rPr>
            <w:rFonts w:ascii="Cambria Math" w:hAnsi="Cambria Math"/>
          </w:rPr>
          <m:t>n</m:t>
        </m:r>
        <m:r>
          <w:rPr>
            <w:rFonts w:ascii="Cambria Math" w:hAnsi="Cambria Math"/>
          </w:rPr>
          <m:t>×3</m:t>
        </m:r>
      </m:oMath>
      <w:r>
        <w:t xml:space="preserve"> array, with columns describing the x,y, and z locations of each vertex, respectively. Therefore, the entire dataset of registered scans is represented as a</w:t>
      </w:r>
      <w:r>
        <w:t xml:space="preserve"> 3D </w:t>
      </w:r>
      <m:oMath>
        <m:r>
          <w:rPr>
            <w:rFonts w:ascii="Cambria Math" w:hAnsi="Cambria Math"/>
          </w:rPr>
          <m:t>N</m:t>
        </m:r>
        <m:r>
          <w:rPr>
            <w:rFonts w:ascii="Cambria Math" w:hAnsi="Cambria Math"/>
          </w:rPr>
          <m:t>×</m:t>
        </m:r>
        <m:r>
          <w:rPr>
            <w:rFonts w:ascii="Cambria Math" w:hAnsi="Cambria Math"/>
          </w:rPr>
          <m:t>n</m:t>
        </m:r>
        <m:r>
          <w:rPr>
            <w:rFonts w:ascii="Cambria Math" w:hAnsi="Cambria Math"/>
          </w:rPr>
          <m:t>×3</m:t>
        </m:r>
      </m:oMath>
      <w:r>
        <w:t xml:space="preserve"> array. This dataset was reshaped into a 2D </w:t>
      </w:r>
      <m:oMath>
        <m:r>
          <w:rPr>
            <w:rFonts w:ascii="Cambria Math" w:hAnsi="Cambria Math"/>
          </w:rPr>
          <m:t>N</m:t>
        </m:r>
        <m:r>
          <w:rPr>
            <w:rFonts w:ascii="Cambria Math" w:hAnsi="Cambria Math"/>
          </w:rPr>
          <m:t>×(</m:t>
        </m:r>
        <m:r>
          <w:rPr>
            <w:rFonts w:ascii="Cambria Math" w:hAnsi="Cambria Math"/>
          </w:rPr>
          <m:t>n</m:t>
        </m:r>
        <m:r>
          <w:rPr>
            <w:rFonts w:ascii="Cambria Math" w:hAnsi="Cambria Math"/>
          </w:rPr>
          <m:t>×3)</m:t>
        </m:r>
      </m:oMath>
      <w:r>
        <w:t xml:space="preserve"> array by flattening each scan.</w:t>
      </w:r>
    </w:p>
    <w:p w14:paraId="1548C8DE" w14:textId="77777777" w:rsidR="0053078C" w:rsidRDefault="00E37BC6">
      <w:pPr>
        <w:pStyle w:val="BodyText"/>
      </w:pPr>
      <w:r>
        <w:t xml:space="preserve">The scikit-learn module (Pedregosa et al. 2011) was used to incrementally calculate the </w:t>
      </w:r>
      <m:oMath>
        <m:r>
          <w:rPr>
            <w:rFonts w:ascii="Cambria Math" w:hAnsi="Cambria Math"/>
          </w:rPr>
          <m:t>(</m:t>
        </m:r>
        <m:r>
          <w:rPr>
            <w:rFonts w:ascii="Cambria Math" w:hAnsi="Cambria Math"/>
          </w:rPr>
          <m:t>N</m:t>
        </m:r>
        <m:r>
          <w:rPr>
            <w:rFonts w:ascii="Cambria Math" w:hAnsi="Cambria Math"/>
          </w:rPr>
          <m:t>-</m:t>
        </m:r>
        <m:r>
          <w:rPr>
            <w:rFonts w:ascii="Cambria Math" w:hAnsi="Cambria Math"/>
          </w:rPr>
          <m:t>1)</m:t>
        </m:r>
      </m:oMath>
      <w:r>
        <w:t xml:space="preserve"> PCs of the reshaped dataset. The resultant PC model can be used t</w:t>
      </w:r>
      <w:r>
        <w:t xml:space="preserve">o inverse transform an vector of length </w:t>
      </w:r>
      <m:oMath>
        <m:r>
          <w:rPr>
            <w:rFonts w:ascii="Cambria Math" w:hAnsi="Cambria Math"/>
          </w:rPr>
          <m:t>(</m:t>
        </m:r>
        <m:r>
          <w:rPr>
            <w:rFonts w:ascii="Cambria Math" w:hAnsi="Cambria Math"/>
          </w:rPr>
          <m:t>N</m:t>
        </m:r>
        <m:r>
          <w:rPr>
            <w:rFonts w:ascii="Cambria Math" w:hAnsi="Cambria Math"/>
          </w:rPr>
          <m:t>-</m:t>
        </m:r>
        <m:r>
          <w:rPr>
            <w:rFonts w:ascii="Cambria Math" w:hAnsi="Cambria Math"/>
          </w:rPr>
          <m:t>1)</m:t>
        </m:r>
      </m:oMath>
      <w:r>
        <w:t xml:space="preserve"> PC scores into a </w:t>
      </w:r>
      <m:oMath>
        <m:r>
          <w:rPr>
            <w:rFonts w:ascii="Cambria Math" w:hAnsi="Cambria Math"/>
          </w:rPr>
          <m:t>(</m:t>
        </m:r>
        <m:r>
          <w:rPr>
            <w:rFonts w:ascii="Cambria Math" w:hAnsi="Cambria Math"/>
          </w:rPr>
          <m:t>n</m:t>
        </m:r>
        <m:r>
          <w:rPr>
            <w:rFonts w:ascii="Cambria Math" w:hAnsi="Cambria Math"/>
          </w:rPr>
          <m:t>×3)</m:t>
        </m:r>
      </m:oMath>
      <w:r>
        <w:t xml:space="preserve"> length vector, which can then be reshaped into a </w:t>
      </w:r>
      <m:oMath>
        <m:r>
          <w:rPr>
            <w:rFonts w:ascii="Cambria Math" w:hAnsi="Cambria Math"/>
          </w:rPr>
          <m:t>n</m:t>
        </m:r>
        <m:r>
          <w:rPr>
            <w:rFonts w:ascii="Cambria Math" w:hAnsi="Cambria Math"/>
          </w:rPr>
          <m:t>×3</m:t>
        </m:r>
      </m:oMath>
      <w:r>
        <w:t xml:space="preserve"> array representing a foot shape.</w:t>
      </w:r>
    </w:p>
    <w:p w14:paraId="244E96AF" w14:textId="72D2B669" w:rsidR="0053078C" w:rsidRDefault="00E37BC6">
      <w:pPr>
        <w:pStyle w:val="BodyText"/>
      </w:pPr>
      <w:r>
        <w:t xml:space="preserve">Each scan in the dataset is represented in the PC model with </w:t>
      </w:r>
      <m:oMath>
        <m:r>
          <w:rPr>
            <w:rFonts w:ascii="Cambria Math" w:hAnsi="Cambria Math"/>
          </w:rPr>
          <m:t>n</m:t>
        </m:r>
        <m:r>
          <w:rPr>
            <w:rFonts w:ascii="Cambria Math" w:hAnsi="Cambria Math"/>
          </w:rPr>
          <m:t>-</m:t>
        </m:r>
        <m:r>
          <w:rPr>
            <w:rFonts w:ascii="Cambria Math" w:hAnsi="Cambria Math"/>
          </w:rPr>
          <m:t>1</m:t>
        </m:r>
      </m:oMath>
      <w:r>
        <w:t xml:space="preserve"> PC scores. All PC scores are cen</w:t>
      </w:r>
      <w:r>
        <w:t xml:space="preserve">tered around 0, which represents the mean foot scan of the dataset </w:t>
      </w:r>
      <w:ins w:id="136" w:author="Allison Paige Anderson" w:date="2020-06-22T14:59:00Z">
        <w:r w:rsidR="00C96961">
          <w:t xml:space="preserve">containing all subjects </w:t>
        </w:r>
      </w:ins>
      <w:r>
        <w:t>(</w:t>
      </w:r>
      <w:commentRangeStart w:id="137"/>
      <m:oMath>
        <m:acc>
          <m:accPr>
            <m:chr m:val="‾"/>
            <m:ctrlPr>
              <w:rPr>
                <w:rFonts w:ascii="Cambria Math" w:hAnsi="Cambria Math"/>
              </w:rPr>
            </m:ctrlPr>
          </m:accPr>
          <m:e>
            <m:r>
              <w:rPr>
                <w:rFonts w:ascii="Cambria Math" w:hAnsi="Cambria Math"/>
              </w:rPr>
              <m:t>x</m:t>
            </m:r>
          </m:e>
        </m:acc>
      </m:oMath>
      <w:r>
        <w:t xml:space="preserve">). </w:t>
      </w:r>
      <w:commentRangeEnd w:id="137"/>
      <w:r w:rsidR="00C96961">
        <w:rPr>
          <w:rStyle w:val="CommentReference"/>
        </w:rPr>
        <w:commentReference w:id="137"/>
      </w:r>
      <w:r>
        <w:t>Each PC represents a shape mode</w:t>
      </w:r>
      <w:r>
        <w:t xml:space="preserve"> in the SSM, where each score represents a deviation from the mean foot along the shape mode axis.</w:t>
      </w:r>
    </w:p>
    <w:p w14:paraId="75F78D97" w14:textId="0DFD6519" w:rsidR="0053078C" w:rsidRDefault="00E37BC6">
      <w:pPr>
        <w:pStyle w:val="BodyText"/>
      </w:pPr>
      <w:r>
        <w:t xml:space="preserve">Not all shape modes were retained in the SSM, </w:t>
      </w:r>
      <w:del w:id="138" w:author="Allison Paige Anderson" w:date="2020-06-22T15:00:00Z">
        <w:r w:rsidDel="00C96961">
          <w:delText xml:space="preserve">as </w:delText>
        </w:r>
      </w:del>
      <w:ins w:id="139" w:author="Allison Paige Anderson" w:date="2020-06-22T15:00:00Z">
        <w:r w:rsidR="00C96961">
          <w:t>since</w:t>
        </w:r>
        <w:r w:rsidR="00C96961">
          <w:t xml:space="preserve"> </w:t>
        </w:r>
      </w:ins>
      <w:r>
        <w:t xml:space="preserve">the </w:t>
      </w:r>
      <w:r>
        <w:t xml:space="preserve">first few </w:t>
      </w:r>
      <w:del w:id="140" w:author="Allison Paige Anderson" w:date="2020-06-22T15:00:00Z">
        <w:r w:rsidDel="00C96961">
          <w:delText>principal components</w:delText>
        </w:r>
      </w:del>
      <w:ins w:id="141" w:author="Allison Paige Anderson" w:date="2020-06-22T15:00:00Z">
        <w:r w:rsidR="00C96961">
          <w:t>PCs</w:t>
        </w:r>
      </w:ins>
      <w:r>
        <w:t xml:space="preserve"> </w:t>
      </w:r>
      <w:del w:id="142" w:author="Allison Paige Anderson" w:date="2020-06-22T15:00:00Z">
        <w:r w:rsidDel="00C96961">
          <w:delText xml:space="preserve">may </w:delText>
        </w:r>
      </w:del>
      <w:r>
        <w:t>explain</w:t>
      </w:r>
      <w:ins w:id="143" w:author="Allison Paige Anderson" w:date="2020-06-22T15:00:00Z">
        <w:r w:rsidR="00C96961">
          <w:t>ed</w:t>
        </w:r>
      </w:ins>
      <w:r>
        <w:t xml:space="preserve"> the majority of the variance. The number of PCs to explain 95%, 97.5% and 99.2% of the variance was calculated from the dataset. </w:t>
      </w:r>
      <w:commentRangeStart w:id="144"/>
      <w:r>
        <w:t>PC scores not retained were set to 0 when inverse-transforming the PC scores to foot</w:t>
      </w:r>
      <w:r>
        <w:t xml:space="preserve"> shape.</w:t>
      </w:r>
      <w:commentRangeEnd w:id="144"/>
      <w:r w:rsidR="00C96961">
        <w:rPr>
          <w:rStyle w:val="CommentReference"/>
        </w:rPr>
        <w:commentReference w:id="144"/>
      </w:r>
    </w:p>
    <w:p w14:paraId="34FFC7C7" w14:textId="77777777" w:rsidR="0053078C" w:rsidRDefault="00E37BC6">
      <w:pPr>
        <w:pStyle w:val="Heading3"/>
      </w:pPr>
      <w:bookmarkStart w:id="145" w:name="model-construction-and-validation"/>
      <w:r>
        <w:t>Model Construction and Validation</w:t>
      </w:r>
      <w:bookmarkEnd w:id="145"/>
    </w:p>
    <w:p w14:paraId="539FE2C0" w14:textId="5B42F629" w:rsidR="0053078C" w:rsidRDefault="00E37BC6">
      <w:pPr>
        <w:pStyle w:val="FirstParagraph"/>
      </w:pPr>
      <w:r>
        <w:t xml:space="preserve">Subject demographic data and calculated joint angles </w:t>
      </w:r>
      <w:del w:id="146" w:author="Allison Paige Anderson" w:date="2020-06-22T15:01:00Z">
        <w:r w:rsidDel="00F845EA">
          <w:delText xml:space="preserve">was </w:delText>
        </w:r>
      </w:del>
      <w:ins w:id="147" w:author="Allison Paige Anderson" w:date="2020-06-22T15:01:00Z">
        <w:r w:rsidR="00F845EA">
          <w:t>were</w:t>
        </w:r>
        <w:r w:rsidR="00F845EA">
          <w:t xml:space="preserve"> </w:t>
        </w:r>
      </w:ins>
      <w:r>
        <w:t>incorporated into the SSM by developing multivariate linear regression models based on these features</w:t>
      </w:r>
      <w:ins w:id="148" w:author="Allison Paige Anderson" w:date="2020-06-22T15:01:00Z">
        <w:r w:rsidR="00F845EA">
          <w:t xml:space="preserve"> This was used</w:t>
        </w:r>
      </w:ins>
      <w:r>
        <w:t xml:space="preserve"> to predict each PC score, which can then be </w:t>
      </w:r>
      <w:proofErr w:type="gramStart"/>
      <w:r>
        <w:t>inverse-tra</w:t>
      </w:r>
      <w:r>
        <w:t>nsformed</w:t>
      </w:r>
      <w:proofErr w:type="gramEnd"/>
      <w:r>
        <w:t xml:space="preserve"> into a foot shape. Subject demographic data and joint angles were normalized to aid in regression development. First order interaction terms were calculated for all demographic data and joint angles. An elastic net regularization algorithm</w:t>
      </w:r>
      <w:ins w:id="149" w:author="Allison Paige Anderson" w:date="2020-06-22T15:01:00Z">
        <w:r w:rsidR="00F845EA">
          <w:t xml:space="preserve"> [REF]</w:t>
        </w:r>
      </w:ins>
      <w:r>
        <w:t xml:space="preserve"> was run</w:t>
      </w:r>
      <w:r>
        <w:t xml:space="preserve"> for each multivariate regression to calculate feature coefficients for each PC score’s regression. Normalized coefficients below 0.05 were not included in regression models due to their minimal influence on the predicted PC score.</w:t>
      </w:r>
    </w:p>
    <w:p w14:paraId="37CAC833" w14:textId="77777777" w:rsidR="0053078C" w:rsidRDefault="00E37BC6">
      <w:pPr>
        <w:pStyle w:val="BodyText"/>
      </w:pPr>
      <w:commentRangeStart w:id="150"/>
      <w:r>
        <w:t>The number of shape mode</w:t>
      </w:r>
      <w:r>
        <w:t>s retained in the predictive model was tested by building models which predict the number of PCs that explain 95%, 97.5%, and 99.2% of the variance.</w:t>
      </w:r>
      <w:commentRangeEnd w:id="150"/>
      <w:r w:rsidR="00F845EA">
        <w:rPr>
          <w:rStyle w:val="CommentReference"/>
        </w:rPr>
        <w:commentReference w:id="150"/>
      </w:r>
      <w:r>
        <w:t xml:space="preserve"> </w:t>
      </w:r>
      <w:commentRangeStart w:id="151"/>
      <w:r>
        <w:t>Models were also built with all subject demographic features, and after removing highly cross-correlated su</w:t>
      </w:r>
      <w:r>
        <w:t>bject features of height (correlated with foot length), weight (correlated to BMI and foot length), and gait cycle (correlated with ankle angle and ball angle).</w:t>
      </w:r>
      <w:commentRangeEnd w:id="151"/>
      <w:r w:rsidR="00F845EA">
        <w:rPr>
          <w:rStyle w:val="CommentReference"/>
        </w:rPr>
        <w:commentReference w:id="151"/>
      </w:r>
    </w:p>
    <w:p w14:paraId="796F2E4E" w14:textId="77777777" w:rsidR="0053078C" w:rsidRDefault="00E37BC6">
      <w:pPr>
        <w:pStyle w:val="BodyText"/>
      </w:pPr>
      <w:r>
        <w:t>All models were validated for performance using leave-</w:t>
      </w:r>
      <w:commentRangeStart w:id="152"/>
      <w:r>
        <w:rPr>
          <w:i/>
        </w:rPr>
        <w:t>p</w:t>
      </w:r>
      <w:commentRangeEnd w:id="152"/>
      <w:r w:rsidR="00C97C35">
        <w:rPr>
          <w:rStyle w:val="CommentReference"/>
        </w:rPr>
        <w:commentReference w:id="152"/>
      </w:r>
      <w:r>
        <w:t xml:space="preserve">-out cross-validation, where scans from </w:t>
      </w:r>
      <w:r>
        <w:t>each subject were set as the validation set, and models were trained on the remaining dataset.</w:t>
      </w:r>
    </w:p>
    <w:p w14:paraId="3950681D" w14:textId="77777777" w:rsidR="0053078C" w:rsidRDefault="00E37BC6">
      <w:pPr>
        <w:pStyle w:val="BodyText"/>
      </w:pPr>
      <w:r>
        <w:t>Model performance was quantified with the root mean squared error of the predicted foot shape to the corresponding scan during validation. The predicted foot sha</w:t>
      </w:r>
      <w:r>
        <w:t xml:space="preserve">pe is rigidly aligned to the scan through a least-squares alignment; rigid-alignment preserves morphology by only rotating and translating the foot shape. For every point in the scan, the </w:t>
      </w:r>
      <w:r>
        <w:lastRenderedPageBreak/>
        <w:t>nearest vertex in the predicted foot shape found by searching a KD-t</w:t>
      </w:r>
      <w:r>
        <w:t>ree of the foot shape. The distance between the two corresponding points is taken as the prediction error. The root mean squared error of these distances is calculated for every scan tested.</w:t>
      </w:r>
    </w:p>
    <w:p w14:paraId="5CB6EB16" w14:textId="59A81833" w:rsidR="0053078C" w:rsidRDefault="00E37BC6">
      <w:pPr>
        <w:pStyle w:val="BodyText"/>
      </w:pPr>
      <w:r>
        <w:t xml:space="preserve">Following model validation, the selected model’s regressions for </w:t>
      </w:r>
      <w:r>
        <w:t xml:space="preserve">each </w:t>
      </w:r>
      <w:ins w:id="153" w:author="Allison Paige Anderson" w:date="2020-06-22T15:06:00Z">
        <w:r w:rsidR="00C97C35">
          <w:t>P</w:t>
        </w:r>
      </w:ins>
      <w:del w:id="154" w:author="Allison Paige Anderson" w:date="2020-06-22T15:06:00Z">
        <w:r w:rsidDel="00C97C35">
          <w:delText>p</w:delText>
        </w:r>
      </w:del>
      <w:r>
        <w:t>C score were compiled into a custom Python function to predict foot shape based on subject demographic data through the gait cycle.</w:t>
      </w:r>
    </w:p>
    <w:p w14:paraId="7065A0ED" w14:textId="77777777" w:rsidR="0053078C" w:rsidRDefault="00E37BC6">
      <w:pPr>
        <w:pStyle w:val="Heading1"/>
      </w:pPr>
      <w:bookmarkStart w:id="155" w:name="results"/>
      <w:r>
        <w:t>Results</w:t>
      </w:r>
      <w:bookmarkEnd w:id="155"/>
    </w:p>
    <w:p w14:paraId="05DBA08F" w14:textId="77777777" w:rsidR="0053078C" w:rsidRDefault="00E37BC6">
      <w:pPr>
        <w:pStyle w:val="Heading1"/>
      </w:pPr>
      <w:bookmarkStart w:id="156" w:name="conclusion-and-outlook"/>
      <w:r>
        <w:t>Conclusion and Outlook</w:t>
      </w:r>
      <w:bookmarkEnd w:id="156"/>
    </w:p>
    <w:p w14:paraId="55AB362F" w14:textId="77777777" w:rsidR="0053078C" w:rsidRDefault="00E37BC6">
      <w:pPr>
        <w:pStyle w:val="Bibliography"/>
      </w:pPr>
      <w:bookmarkStart w:id="157" w:name="ref-Allen2003"/>
      <w:bookmarkStart w:id="158" w:name="refs"/>
      <w:r>
        <w:t xml:space="preserve">Allen, Brett, Brian Curless, and Zoran Popović. 2003. “The space of human body shapes: Reconstruction and parameterization from range scans.” </w:t>
      </w:r>
      <w:r>
        <w:rPr>
          <w:i/>
        </w:rPr>
        <w:t>ACM Transactions on Graphics</w:t>
      </w:r>
      <w:r>
        <w:t xml:space="preserve"> 22 (3): 587–94. </w:t>
      </w:r>
      <w:hyperlink r:id="rId14">
        <w:r>
          <w:rPr>
            <w:rStyle w:val="Hyperlink"/>
          </w:rPr>
          <w:t>https://doi.</w:t>
        </w:r>
        <w:r>
          <w:rPr>
            <w:rStyle w:val="Hyperlink"/>
          </w:rPr>
          <w:t>org/10.1145/882262.882311</w:t>
        </w:r>
      </w:hyperlink>
      <w:r>
        <w:t>.</w:t>
      </w:r>
    </w:p>
    <w:p w14:paraId="244A97AC" w14:textId="77777777" w:rsidR="0053078C" w:rsidRDefault="00E37BC6">
      <w:pPr>
        <w:pStyle w:val="Bibliography"/>
      </w:pPr>
      <w:bookmarkStart w:id="159" w:name="ref-Anguelov2005"/>
      <w:bookmarkEnd w:id="157"/>
      <w:r>
        <w:t xml:space="preserve">Anguelov, Dragomir, Praveen Srinivasan, Daphne Koller, Sebastian Thrun, Jim Rodgers, and James Davis. 2005. “SCAPE: Shape Completion and Animation of People.” </w:t>
      </w:r>
      <w:r>
        <w:rPr>
          <w:i/>
        </w:rPr>
        <w:t>ACM Transactions on Graphics</w:t>
      </w:r>
      <w:r>
        <w:t xml:space="preserve"> 24 (3): 408–16. </w:t>
      </w:r>
      <w:hyperlink r:id="rId15">
        <w:r>
          <w:rPr>
            <w:rStyle w:val="Hyperlink"/>
          </w:rPr>
          <w:t>https://doi.org/10.1145/1073204.1073207</w:t>
        </w:r>
      </w:hyperlink>
      <w:r>
        <w:t>.</w:t>
      </w:r>
    </w:p>
    <w:p w14:paraId="5CA958DB" w14:textId="77777777" w:rsidR="0053078C" w:rsidRDefault="00E37BC6">
      <w:pPr>
        <w:pStyle w:val="Bibliography"/>
      </w:pPr>
      <w:bookmarkStart w:id="160" w:name="ref-Barisch-Fritz2014"/>
      <w:bookmarkEnd w:id="159"/>
      <w:r>
        <w:t>Barisch-Fritz, Bettina, Timo Schmeltzpfenning, Clemens Plank, Tobias Hein, and Stefan Grau. 2014a. “The effects of gender, age, and body mass on dynamic foot shape and foot deformat</w:t>
      </w:r>
      <w:r>
        <w:t xml:space="preserve">ion in children and adolescents.” </w:t>
      </w:r>
      <w:r>
        <w:rPr>
          <w:i/>
        </w:rPr>
        <w:t>Footwear Science</w:t>
      </w:r>
      <w:r>
        <w:t xml:space="preserve"> 6 (1): 27–39. </w:t>
      </w:r>
      <w:hyperlink r:id="rId16">
        <w:r>
          <w:rPr>
            <w:rStyle w:val="Hyperlink"/>
          </w:rPr>
          <w:t>https://doi.org/10.1080/19424280.2013.834982</w:t>
        </w:r>
      </w:hyperlink>
      <w:r>
        <w:t>.</w:t>
      </w:r>
    </w:p>
    <w:p w14:paraId="67C2AC50" w14:textId="77777777" w:rsidR="0053078C" w:rsidRDefault="00E37BC6">
      <w:pPr>
        <w:pStyle w:val="Bibliography"/>
      </w:pPr>
      <w:bookmarkStart w:id="161" w:name="ref-Barisch-Fritz2014a"/>
      <w:bookmarkEnd w:id="160"/>
      <w:r>
        <w:t xml:space="preserve">———. 2014b. “The effects of gender, age, and body mass on dynamic foot shape and </w:t>
      </w:r>
      <w:r>
        <w:t xml:space="preserve">foot deformation in children and adolescents.” </w:t>
      </w:r>
      <w:r>
        <w:rPr>
          <w:i/>
        </w:rPr>
        <w:t>Footwear Science</w:t>
      </w:r>
      <w:r>
        <w:t xml:space="preserve"> 6 (1): 27–39. </w:t>
      </w:r>
      <w:hyperlink r:id="rId17">
        <w:r>
          <w:rPr>
            <w:rStyle w:val="Hyperlink"/>
          </w:rPr>
          <w:t>https://doi.org/10.1080/19424280.2013.834982</w:t>
        </w:r>
      </w:hyperlink>
      <w:r>
        <w:t>.</w:t>
      </w:r>
    </w:p>
    <w:p w14:paraId="32596257" w14:textId="77777777" w:rsidR="0053078C" w:rsidRDefault="00E37BC6">
      <w:pPr>
        <w:pStyle w:val="Bibliography"/>
      </w:pPr>
      <w:bookmarkStart w:id="162" w:name="ref-Boppana2019"/>
      <w:bookmarkEnd w:id="161"/>
      <w:r>
        <w:t>Boppana, Abhishektha, and Allison P Anderson. 2019. “DynaMo: Dynamic</w:t>
      </w:r>
      <w:r>
        <w:t xml:space="preserve"> Body Shape and Motion Capture with Intel RealSense Cameras.” </w:t>
      </w:r>
      <w:r>
        <w:rPr>
          <w:i/>
        </w:rPr>
        <w:t>The Journal of Open Source Software</w:t>
      </w:r>
      <w:r>
        <w:t xml:space="preserve"> 4 (41). </w:t>
      </w:r>
      <w:hyperlink r:id="rId18">
        <w:r>
          <w:rPr>
            <w:rStyle w:val="Hyperlink"/>
          </w:rPr>
          <w:t>https://doi.org/10.21105/joss.01466</w:t>
        </w:r>
      </w:hyperlink>
      <w:r>
        <w:t>.</w:t>
      </w:r>
    </w:p>
    <w:p w14:paraId="2A1E5EF3" w14:textId="77777777" w:rsidR="0053078C" w:rsidRDefault="00E37BC6">
      <w:pPr>
        <w:pStyle w:val="Bibliography"/>
      </w:pPr>
      <w:bookmarkStart w:id="163" w:name="ref-Browning2006"/>
      <w:bookmarkEnd w:id="162"/>
      <w:r>
        <w:t>Browning, Raymond C., Emily A. Baker, Jessica A. Herron, a</w:t>
      </w:r>
      <w:r>
        <w:t xml:space="preserve">nd Rodger Kram. 2006. “Effects of obesity and sex on the energetic cost and preferred speed of walking.” </w:t>
      </w:r>
      <w:r>
        <w:rPr>
          <w:i/>
        </w:rPr>
        <w:t>Journal of Applied Physiology</w:t>
      </w:r>
      <w:r>
        <w:t xml:space="preserve"> 100 (2): 390–98. </w:t>
      </w:r>
      <w:hyperlink r:id="rId19">
        <w:r>
          <w:rPr>
            <w:rStyle w:val="Hyperlink"/>
          </w:rPr>
          <w:t>https://doi.org/10.1152/japplphysiol.</w:t>
        </w:r>
        <w:r>
          <w:rPr>
            <w:rStyle w:val="Hyperlink"/>
          </w:rPr>
          <w:t>00767.2005</w:t>
        </w:r>
      </w:hyperlink>
      <w:r>
        <w:t>.</w:t>
      </w:r>
    </w:p>
    <w:p w14:paraId="6A2D64B8" w14:textId="77777777" w:rsidR="0053078C" w:rsidRDefault="00E37BC6">
      <w:pPr>
        <w:pStyle w:val="Bibliography"/>
      </w:pPr>
      <w:bookmarkStart w:id="164" w:name="ref-Chen1992"/>
      <w:bookmarkEnd w:id="163"/>
      <w:r>
        <w:t xml:space="preserve">Chen, Yan, and Gerard Medioni. 1992. “Object modelling by registration of multiple range images.” </w:t>
      </w:r>
      <w:r>
        <w:rPr>
          <w:i/>
        </w:rPr>
        <w:t>Image and Vision Computing</w:t>
      </w:r>
      <w:r>
        <w:t xml:space="preserve"> 10 (3): 2724–9. </w:t>
      </w:r>
      <w:hyperlink r:id="rId20">
        <w:r>
          <w:rPr>
            <w:rStyle w:val="Hyperlink"/>
          </w:rPr>
          <w:t>https://graphics.stanford.edu/{~}smr/ICP/comparison/chen-medioni-align-rob91.pdf</w:t>
        </w:r>
      </w:hyperlink>
      <w:r>
        <w:t>.</w:t>
      </w:r>
    </w:p>
    <w:p w14:paraId="6A7DDBE1" w14:textId="77777777" w:rsidR="0053078C" w:rsidRDefault="00E37BC6">
      <w:pPr>
        <w:pStyle w:val="Bibliography"/>
      </w:pPr>
      <w:bookmarkStart w:id="165" w:name="ref-Cignoni2008"/>
      <w:bookmarkEnd w:id="164"/>
      <w:r>
        <w:t xml:space="preserve">Cignoni, P., M. Callieri, M. Corsini, M. Dellepiane, F. Ganovelli, and G. Ranzuglia. 2008. “MeshLab: An open-source mesh processing tool.” </w:t>
      </w:r>
      <w:r>
        <w:rPr>
          <w:i/>
        </w:rPr>
        <w:t>6th Eurographics Italian Chapter C</w:t>
      </w:r>
      <w:r>
        <w:rPr>
          <w:i/>
        </w:rPr>
        <w:t>onference 2008 - Proceedings</w:t>
      </w:r>
      <w:r>
        <w:t>, 129–36.</w:t>
      </w:r>
    </w:p>
    <w:p w14:paraId="79693C4C" w14:textId="77777777" w:rsidR="0053078C" w:rsidRDefault="00E37BC6">
      <w:pPr>
        <w:pStyle w:val="Bibliography"/>
      </w:pPr>
      <w:bookmarkStart w:id="166" w:name="ref-Conrad2019"/>
      <w:bookmarkEnd w:id="165"/>
      <w:r>
        <w:lastRenderedPageBreak/>
        <w:t xml:space="preserve">Conrad, Bryan P., Michael Amos, Irene Sintini, Brian Robert Polasek, and Peter Laz. 2019. “Statistical shape modelling describes anatomic variation in the foot.” </w:t>
      </w:r>
      <w:r>
        <w:rPr>
          <w:i/>
        </w:rPr>
        <w:t>Footwear Science</w:t>
      </w:r>
      <w:r>
        <w:t xml:space="preserve"> 11 (sup1): S203–S205. </w:t>
      </w:r>
      <w:hyperlink r:id="rId21">
        <w:r>
          <w:rPr>
            <w:rStyle w:val="Hyperlink"/>
          </w:rPr>
          <w:t>https://doi.org/10.1080/19424280.2019.1606334</w:t>
        </w:r>
      </w:hyperlink>
      <w:r>
        <w:t>.</w:t>
      </w:r>
    </w:p>
    <w:p w14:paraId="553B2F96" w14:textId="77777777" w:rsidR="0053078C" w:rsidRDefault="00E37BC6">
      <w:pPr>
        <w:pStyle w:val="Bibliography"/>
      </w:pPr>
      <w:bookmarkStart w:id="167" w:name="ref-Dobson2018b"/>
      <w:bookmarkEnd w:id="166"/>
      <w:r>
        <w:t xml:space="preserve">Dobson, Jessica A., Diane L. Riddiford-Harland, Alison F. Bell, and Julie R. Steele. 2018. “The three-dimensional shapes of underground coal miners’ feet do not </w:t>
      </w:r>
      <w:r>
        <w:t xml:space="preserve">match the internal dimensions of their work boots.” </w:t>
      </w:r>
      <w:r>
        <w:rPr>
          <w:i/>
        </w:rPr>
        <w:t>Ergonomics</w:t>
      </w:r>
      <w:r>
        <w:t xml:space="preserve"> 61 (4): 588–602. </w:t>
      </w:r>
      <w:hyperlink r:id="rId22">
        <w:r>
          <w:rPr>
            <w:rStyle w:val="Hyperlink"/>
          </w:rPr>
          <w:t>https://doi.org/10.1080/00140139.2017.1397201</w:t>
        </w:r>
      </w:hyperlink>
      <w:r>
        <w:t>.</w:t>
      </w:r>
    </w:p>
    <w:p w14:paraId="5A9D709F" w14:textId="77777777" w:rsidR="0053078C" w:rsidRDefault="00E37BC6">
      <w:pPr>
        <w:pStyle w:val="Bibliography"/>
      </w:pPr>
      <w:bookmarkStart w:id="168" w:name="ref-Fischler1981"/>
      <w:bookmarkEnd w:id="167"/>
      <w:r>
        <w:t xml:space="preserve">Fischler, Martin A., and Robert C. Bolles. 1981. “Random sample </w:t>
      </w:r>
      <w:r>
        <w:t xml:space="preserve">consensus: A Paradigm for Model Fitting with Applications to Image Analysis and Automated Cartography.” </w:t>
      </w:r>
      <w:r>
        <w:rPr>
          <w:i/>
        </w:rPr>
        <w:t>Communications of the ACM</w:t>
      </w:r>
      <w:r>
        <w:t xml:space="preserve"> 24 (6): 381–95. </w:t>
      </w:r>
      <w:hyperlink r:id="rId23">
        <w:r>
          <w:rPr>
            <w:rStyle w:val="Hyperlink"/>
          </w:rPr>
          <w:t>https://doi.org/10.1145/358669.358692</w:t>
        </w:r>
      </w:hyperlink>
      <w:r>
        <w:t>.</w:t>
      </w:r>
    </w:p>
    <w:p w14:paraId="64F66983" w14:textId="77777777" w:rsidR="0053078C" w:rsidRDefault="00E37BC6">
      <w:pPr>
        <w:pStyle w:val="Bibliography"/>
      </w:pPr>
      <w:bookmarkStart w:id="169" w:name="ref-Giles1991"/>
      <w:bookmarkEnd w:id="168"/>
      <w:r>
        <w:t>Giles, Eugene,</w:t>
      </w:r>
      <w:r>
        <w:t xml:space="preserve"> and Paul H. Vallandigham. 1991. “Height Estimation from Foot and Shoeprint Length.” </w:t>
      </w:r>
      <w:r>
        <w:rPr>
          <w:i/>
        </w:rPr>
        <w:t>Journal of Forensic Sciences</w:t>
      </w:r>
      <w:r>
        <w:t xml:space="preserve"> 36 (4): 13129J. </w:t>
      </w:r>
      <w:hyperlink r:id="rId24">
        <w:r>
          <w:rPr>
            <w:rStyle w:val="Hyperlink"/>
          </w:rPr>
          <w:t>https://doi.org/10.1520/jfs13129j</w:t>
        </w:r>
      </w:hyperlink>
      <w:r>
        <w:t>.</w:t>
      </w:r>
    </w:p>
    <w:p w14:paraId="5C3ABA0E" w14:textId="77777777" w:rsidR="0053078C" w:rsidRDefault="00E37BC6">
      <w:pPr>
        <w:pStyle w:val="Bibliography"/>
      </w:pPr>
      <w:bookmarkStart w:id="170" w:name="ref-Gordon2014"/>
      <w:bookmarkEnd w:id="169"/>
      <w:r>
        <w:t>Gordon, Claire C., Cynthia L. Blackwell, Bruce Bradtmiller, Joseph L. Parham, Patricia Barrientos, Stephen P. Paquette, Brian D. Corner, et al. 2014. “2012 Anthropometric Survey of U.S. Army Personnel: Methods and Summary Statistics.” Natick, MA: ARMY NATI</w:t>
      </w:r>
      <w:r>
        <w:t xml:space="preserve">CK SOLDIER RESEARCH DEVELOPMENT AND ENGINEERING CENTER MA. </w:t>
      </w:r>
      <w:hyperlink r:id="rId25">
        <w:r>
          <w:rPr>
            <w:rStyle w:val="Hyperlink"/>
          </w:rPr>
          <w:t>https://apps.dtic.mil/docs/citations/ADA611869</w:t>
        </w:r>
      </w:hyperlink>
      <w:r>
        <w:t>.</w:t>
      </w:r>
    </w:p>
    <w:p w14:paraId="54008167" w14:textId="77777777" w:rsidR="0053078C" w:rsidRDefault="00E37BC6">
      <w:pPr>
        <w:pStyle w:val="Bibliography"/>
      </w:pPr>
      <w:bookmarkStart w:id="171" w:name="ref-Grau2018"/>
      <w:bookmarkEnd w:id="170"/>
      <w:r>
        <w:t>Grau, Stefan, and Bettina Barisch-Fritz. 2018. “Improvement of safety shoe fit - ev</w:t>
      </w:r>
      <w:r>
        <w:t xml:space="preserve">aluation of dynamic foot structure.” </w:t>
      </w:r>
      <w:r>
        <w:rPr>
          <w:i/>
        </w:rPr>
        <w:t>Footwear Science</w:t>
      </w:r>
      <w:r>
        <w:t xml:space="preserve"> 10 (3): 179–87. </w:t>
      </w:r>
      <w:hyperlink r:id="rId26">
        <w:r>
          <w:rPr>
            <w:rStyle w:val="Hyperlink"/>
          </w:rPr>
          <w:t>https://doi.org/10.1080/19424280.2018.1529062</w:t>
        </w:r>
      </w:hyperlink>
      <w:r>
        <w:t>.</w:t>
      </w:r>
    </w:p>
    <w:p w14:paraId="32712FD9" w14:textId="77777777" w:rsidR="0053078C" w:rsidRDefault="00E37BC6">
      <w:pPr>
        <w:pStyle w:val="Bibliography"/>
      </w:pPr>
      <w:bookmarkStart w:id="172" w:name="ref-Guennebaud2008"/>
      <w:bookmarkEnd w:id="171"/>
      <w:r>
        <w:t>Guennebaud, Gaël, Marcel Germann, and Markus Gross. 2008. “Dynamic samplin</w:t>
      </w:r>
      <w:r>
        <w:t xml:space="preserve">g and rendering of algebraic point set surfaces.” </w:t>
      </w:r>
      <w:r>
        <w:rPr>
          <w:i/>
        </w:rPr>
        <w:t>Computer Graphics Forum</w:t>
      </w:r>
      <w:r>
        <w:t xml:space="preserve"> 27 (2): 653–62. </w:t>
      </w:r>
      <w:hyperlink r:id="rId27">
        <w:r>
          <w:rPr>
            <w:rStyle w:val="Hyperlink"/>
          </w:rPr>
          <w:t>https://doi.org/10.1111/j.1467-8659.2008.01163.x</w:t>
        </w:r>
      </w:hyperlink>
      <w:r>
        <w:t>.</w:t>
      </w:r>
    </w:p>
    <w:p w14:paraId="3B457318" w14:textId="77777777" w:rsidR="0053078C" w:rsidRDefault="00E37BC6">
      <w:pPr>
        <w:pStyle w:val="Bibliography"/>
      </w:pPr>
      <w:bookmarkStart w:id="173" w:name="ref-Guennebaud2007"/>
      <w:bookmarkEnd w:id="172"/>
      <w:r>
        <w:t>Guennebaud, Gaël, and Markus Gross. 2007. “Algeb</w:t>
      </w:r>
      <w:r>
        <w:t xml:space="preserve">raic point set surfaces.” </w:t>
      </w:r>
      <w:r>
        <w:rPr>
          <w:i/>
        </w:rPr>
        <w:t>Proceedings of the ACM SIGGRAPH Conference on Computer Graphics</w:t>
      </w:r>
      <w:r>
        <w:t xml:space="preserve">. </w:t>
      </w:r>
      <w:hyperlink r:id="rId28">
        <w:r>
          <w:rPr>
            <w:rStyle w:val="Hyperlink"/>
          </w:rPr>
          <w:t>https://doi.org/10.1145/1275808.1276406</w:t>
        </w:r>
      </w:hyperlink>
      <w:r>
        <w:t>.</w:t>
      </w:r>
    </w:p>
    <w:p w14:paraId="725D42B2" w14:textId="77777777" w:rsidR="0053078C" w:rsidRDefault="00E37BC6">
      <w:pPr>
        <w:pStyle w:val="Bibliography"/>
      </w:pPr>
      <w:bookmarkStart w:id="174" w:name="ref-Jurca2013"/>
      <w:bookmarkEnd w:id="173"/>
      <w:r>
        <w:t xml:space="preserve">Jurca, Ales, and Saso Dzeroski. 2013. “Length dispersion of shoes labelled with the same size in the UK shoe-size system.” </w:t>
      </w:r>
      <w:r>
        <w:rPr>
          <w:i/>
        </w:rPr>
        <w:t>Footwear Science</w:t>
      </w:r>
      <w:r>
        <w:t xml:space="preserve"> 5 (SUPPL. 1): 2–5. </w:t>
      </w:r>
      <w:hyperlink r:id="rId29">
        <w:r>
          <w:rPr>
            <w:rStyle w:val="Hyperlink"/>
          </w:rPr>
          <w:t>https://doi.org/10.1080/19424280.</w:t>
        </w:r>
        <w:r>
          <w:rPr>
            <w:rStyle w:val="Hyperlink"/>
          </w:rPr>
          <w:t>2013.799543</w:t>
        </w:r>
      </w:hyperlink>
      <w:r>
        <w:t>.</w:t>
      </w:r>
    </w:p>
    <w:p w14:paraId="7ED4A4D7" w14:textId="77777777" w:rsidR="0053078C" w:rsidRDefault="00E37BC6">
      <w:pPr>
        <w:pStyle w:val="Bibliography"/>
      </w:pPr>
      <w:bookmarkStart w:id="175" w:name="ref-Kessler2020"/>
      <w:bookmarkEnd w:id="174"/>
      <w:r>
        <w:t xml:space="preserve">Kessler, Sarah E., Glen A. Lichtwark, Lauren K. M. Welte, Michael J. Rainbow, and Luke A. Kelly. 2020. “Regulation of foot and ankle quasi-stiffness during human hopping across a range of frequencies.” </w:t>
      </w:r>
      <w:r>
        <w:rPr>
          <w:i/>
        </w:rPr>
        <w:t>Journal of Biomechanics</w:t>
      </w:r>
      <w:r>
        <w:t xml:space="preserve">, 109853. </w:t>
      </w:r>
      <w:hyperlink r:id="rId30">
        <w:r>
          <w:rPr>
            <w:rStyle w:val="Hyperlink"/>
          </w:rPr>
          <w:t>https://doi.org/10.1016/j.jbiomech.2020.109853</w:t>
        </w:r>
      </w:hyperlink>
      <w:r>
        <w:t>.</w:t>
      </w:r>
    </w:p>
    <w:p w14:paraId="3EC4C7D0" w14:textId="77777777" w:rsidR="0053078C" w:rsidRDefault="00E37BC6">
      <w:pPr>
        <w:pStyle w:val="Bibliography"/>
      </w:pPr>
      <w:bookmarkStart w:id="176" w:name="ref-KIM2016"/>
      <w:bookmarkEnd w:id="175"/>
      <w:r>
        <w:t>Kim, K. Han, Karen S. Young, Yaritza Bernal, Abhishektha Boppana, Linh Q. Vu, Elizabeth A. Benson, Sarah Jarvis, and Sudhakar L. Rajulu. 2016. “A Para</w:t>
      </w:r>
      <w:r>
        <w:t xml:space="preserve">metric Model of Shoulder Articulation for Virtual Assessment of Space Suit Fit.” In </w:t>
      </w:r>
      <w:r>
        <w:rPr>
          <w:i/>
        </w:rPr>
        <w:t>Proceedings of the 7th International Conference on 3D Body Scanning Technologies</w:t>
      </w:r>
      <w:r>
        <w:t xml:space="preserve">, 201–7. Lugano, Switzerland. </w:t>
      </w:r>
      <w:hyperlink r:id="rId31">
        <w:r>
          <w:rPr>
            <w:rStyle w:val="Hyperlink"/>
          </w:rPr>
          <w:t>https://doi</w:t>
        </w:r>
        <w:r>
          <w:rPr>
            <w:rStyle w:val="Hyperlink"/>
          </w:rPr>
          <w:t>.org/10.15221/16.201</w:t>
        </w:r>
      </w:hyperlink>
      <w:r>
        <w:t>.</w:t>
      </w:r>
    </w:p>
    <w:p w14:paraId="1E324C35" w14:textId="77777777" w:rsidR="0053078C" w:rsidRDefault="00E37BC6">
      <w:pPr>
        <w:pStyle w:val="Bibliography"/>
      </w:pPr>
      <w:bookmarkStart w:id="177" w:name="ref-Kouchi2009"/>
      <w:bookmarkEnd w:id="176"/>
      <w:r>
        <w:lastRenderedPageBreak/>
        <w:t xml:space="preserve">Kouchi, Makiko, Makoto Kimura, and Masaaki Mochimaru. 2009. “Deformation of foot cross-section shapes during walking.” </w:t>
      </w:r>
      <w:r>
        <w:rPr>
          <w:i/>
        </w:rPr>
        <w:t>Gait and Posture</w:t>
      </w:r>
      <w:r>
        <w:t xml:space="preserve"> 30 (4): 482–86. </w:t>
      </w:r>
      <w:hyperlink r:id="rId32">
        <w:r>
          <w:rPr>
            <w:rStyle w:val="Hyperlink"/>
          </w:rPr>
          <w:t>https://doi.org/</w:t>
        </w:r>
        <w:r>
          <w:rPr>
            <w:rStyle w:val="Hyperlink"/>
          </w:rPr>
          <w:t>10.1016/j.gaitpost.2009.07.113</w:t>
        </w:r>
      </w:hyperlink>
      <w:r>
        <w:t>.</w:t>
      </w:r>
    </w:p>
    <w:p w14:paraId="0AA25856" w14:textId="77777777" w:rsidR="0053078C" w:rsidRDefault="00E37BC6">
      <w:pPr>
        <w:pStyle w:val="Bibliography"/>
      </w:pPr>
      <w:bookmarkStart w:id="178" w:name="ref-Krauss2008"/>
      <w:bookmarkEnd w:id="177"/>
      <w:r>
        <w:t xml:space="preserve">Krauss, I., S. Grau, M. Mauch, C. Maiwald, and T. Horstmann. 2008. “Sex-related differences in foot shape.” </w:t>
      </w:r>
      <w:r>
        <w:rPr>
          <w:i/>
        </w:rPr>
        <w:t>Ergonomics</w:t>
      </w:r>
      <w:r>
        <w:t xml:space="preserve"> 51 (11): 1693–1709. </w:t>
      </w:r>
      <w:hyperlink r:id="rId33">
        <w:r>
          <w:rPr>
            <w:rStyle w:val="Hyperlink"/>
          </w:rPr>
          <w:t>https://doi.org/10.1080/</w:t>
        </w:r>
        <w:r>
          <w:rPr>
            <w:rStyle w:val="Hyperlink"/>
          </w:rPr>
          <w:t>00140130802376026</w:t>
        </w:r>
      </w:hyperlink>
      <w:r>
        <w:t>.</w:t>
      </w:r>
    </w:p>
    <w:p w14:paraId="11238EDF" w14:textId="77777777" w:rsidR="0053078C" w:rsidRDefault="00E37BC6">
      <w:pPr>
        <w:pStyle w:val="Bibliography"/>
      </w:pPr>
      <w:bookmarkStart w:id="179" w:name="ref-Krauss2010"/>
      <w:bookmarkEnd w:id="178"/>
      <w:r>
        <w:t xml:space="preserve">Krauss, Inga, Gordon Valiant, Thomas Horstmann, and Stefan Grau. 2010. “Comparison of female foot morphology and last design in athletic footwear-are men’s lasts appropriate for women?” </w:t>
      </w:r>
      <w:r>
        <w:rPr>
          <w:i/>
        </w:rPr>
        <w:t>Research in Sports Medicine</w:t>
      </w:r>
      <w:r>
        <w:t xml:space="preserve"> 18 (2): 140–56. </w:t>
      </w:r>
      <w:hyperlink r:id="rId34">
        <w:r>
          <w:rPr>
            <w:rStyle w:val="Hyperlink"/>
          </w:rPr>
          <w:t>https://doi.org/10.1080/15438621003627216</w:t>
        </w:r>
      </w:hyperlink>
      <w:r>
        <w:t>.</w:t>
      </w:r>
    </w:p>
    <w:p w14:paraId="1C2CBA42" w14:textId="77777777" w:rsidR="0053078C" w:rsidRDefault="00E37BC6">
      <w:pPr>
        <w:pStyle w:val="Bibliography"/>
      </w:pPr>
      <w:bookmarkStart w:id="180" w:name="ref-Luo2009"/>
      <w:bookmarkEnd w:id="179"/>
      <w:r>
        <w:t xml:space="preserve">Luo, Geng, Pro Stergiou, Jay Worobets, Benno Nigg, and Darren Stefanyshyn. 2009. “Improved footwear comfort reduces oxygen consumption during running.” </w:t>
      </w:r>
      <w:r>
        <w:rPr>
          <w:i/>
        </w:rPr>
        <w:t>Footwear Science</w:t>
      </w:r>
      <w:r>
        <w:t xml:space="preserve"> 1 (1): 25–29. </w:t>
      </w:r>
      <w:hyperlink r:id="rId35">
        <w:r>
          <w:rPr>
            <w:rStyle w:val="Hyperlink"/>
          </w:rPr>
          <w:t>https://doi.</w:t>
        </w:r>
        <w:r>
          <w:rPr>
            <w:rStyle w:val="Hyperlink"/>
          </w:rPr>
          <w:t>org/10.1080/19424280902993001</w:t>
        </w:r>
      </w:hyperlink>
      <w:r>
        <w:t>.</w:t>
      </w:r>
    </w:p>
    <w:p w14:paraId="7AF2471F" w14:textId="77777777" w:rsidR="0053078C" w:rsidRDefault="00E37BC6">
      <w:pPr>
        <w:pStyle w:val="Bibliography"/>
      </w:pPr>
      <w:bookmarkStart w:id="181" w:name="ref-Martinez-Martinez2017"/>
      <w:bookmarkEnd w:id="180"/>
      <w:r>
        <w:t>Martínez-Martínez, José M., José D. Martín-Guerrero, Emilio Soria-Olivas, José A. Bernabeu, Pablo Escandell-Montero, Rafael Hernández Stark, Antonio J. Serrano-López, and Enrique Montiel. 2017. “Use of SOMs for footwear comfo</w:t>
      </w:r>
      <w:r>
        <w:t xml:space="preserve">rt evaluation.” </w:t>
      </w:r>
      <w:r>
        <w:rPr>
          <w:i/>
        </w:rPr>
        <w:t>Neural Computing and Applications</w:t>
      </w:r>
      <w:r>
        <w:t xml:space="preserve"> 28 (7): 1763–73. </w:t>
      </w:r>
      <w:hyperlink r:id="rId36">
        <w:r>
          <w:rPr>
            <w:rStyle w:val="Hyperlink"/>
          </w:rPr>
          <w:t>https://doi.org/10.1007/s00521-015-2139-x</w:t>
        </w:r>
      </w:hyperlink>
      <w:r>
        <w:t>.</w:t>
      </w:r>
    </w:p>
    <w:p w14:paraId="3B9F659A" w14:textId="77777777" w:rsidR="0053078C" w:rsidRDefault="00E37BC6">
      <w:pPr>
        <w:pStyle w:val="Bibliography"/>
      </w:pPr>
      <w:bookmarkStart w:id="182" w:name="ref-Meyer2018"/>
      <w:bookmarkEnd w:id="181"/>
      <w:r>
        <w:t>Meyer, Christian, Maurice Mohr, Mathieu Falbriard, Sandro R. Nigg, and Benno M. Nigg.</w:t>
      </w:r>
      <w:r>
        <w:t xml:space="preserve"> 2018. “Influence of footwear comfort on the variability of running kinematics†.” </w:t>
      </w:r>
      <w:r>
        <w:rPr>
          <w:i/>
        </w:rPr>
        <w:t>Footwear Science</w:t>
      </w:r>
      <w:r>
        <w:t xml:space="preserve"> 10 (1): 29–38. </w:t>
      </w:r>
      <w:hyperlink r:id="rId37">
        <w:r>
          <w:rPr>
            <w:rStyle w:val="Hyperlink"/>
          </w:rPr>
          <w:t>https://doi.org/10.1080/19424280.2017.1388296</w:t>
        </w:r>
      </w:hyperlink>
      <w:r>
        <w:t>.</w:t>
      </w:r>
    </w:p>
    <w:p w14:paraId="6D0989CD" w14:textId="77777777" w:rsidR="0053078C" w:rsidRDefault="00E37BC6">
      <w:pPr>
        <w:pStyle w:val="Bibliography"/>
      </w:pPr>
      <w:bookmarkStart w:id="183" w:name="ref-Mundermann2001a"/>
      <w:bookmarkEnd w:id="182"/>
      <w:r>
        <w:t>Mündermann, A., D. J. Stefanys</w:t>
      </w:r>
      <w:r>
        <w:t xml:space="preserve">hyn, and B. M. Nigg. 2001. “Relationship between footwear comfort of shoe inserts and anthropometric and sensory factors.” </w:t>
      </w:r>
      <w:r>
        <w:rPr>
          <w:i/>
        </w:rPr>
        <w:t>Medicine and Science in Sports and Exercise</w:t>
      </w:r>
      <w:r>
        <w:t xml:space="preserve"> 33 (11): 1939–45. </w:t>
      </w:r>
      <w:hyperlink r:id="rId38">
        <w:r>
          <w:rPr>
            <w:rStyle w:val="Hyperlink"/>
          </w:rPr>
          <w:t>htt</w:t>
        </w:r>
        <w:r>
          <w:rPr>
            <w:rStyle w:val="Hyperlink"/>
          </w:rPr>
          <w:t>ps://doi.org/10.1097/00005768-200111000-00021</w:t>
        </w:r>
      </w:hyperlink>
      <w:r>
        <w:t>.</w:t>
      </w:r>
    </w:p>
    <w:p w14:paraId="21F87AE8" w14:textId="77777777" w:rsidR="0053078C" w:rsidRDefault="00E37BC6">
      <w:pPr>
        <w:pStyle w:val="Bibliography"/>
      </w:pPr>
      <w:bookmarkStart w:id="184" w:name="ref-Oladipo2008"/>
      <w:bookmarkEnd w:id="183"/>
      <w:r>
        <w:t xml:space="preserve">Oladipo, G, I Bob-Manuel, and G Ezenatein. 2008. “Different Weight Bearing Conditions Amongst Nigerians.” </w:t>
      </w:r>
      <w:r>
        <w:rPr>
          <w:i/>
        </w:rPr>
        <w:t>The Internet Journal of Biological Anthropology</w:t>
      </w:r>
      <w:r>
        <w:t xml:space="preserve"> 3 (1): 1–7.</w:t>
      </w:r>
    </w:p>
    <w:p w14:paraId="548FCC74" w14:textId="77777777" w:rsidR="0053078C" w:rsidRDefault="00E37BC6">
      <w:pPr>
        <w:pStyle w:val="Bibliography"/>
      </w:pPr>
      <w:bookmarkStart w:id="185" w:name="ref-Park2017"/>
      <w:bookmarkEnd w:id="184"/>
      <w:r>
        <w:t>Park, Byoung Keon D., Sheila Ebert, and Mat</w:t>
      </w:r>
      <w:r>
        <w:t xml:space="preserve">thew P. Reed. 2017. “A parametric model of child body shape in seated postures.” </w:t>
      </w:r>
      <w:r>
        <w:rPr>
          <w:i/>
        </w:rPr>
        <w:t>Traffic Injury Prevention</w:t>
      </w:r>
      <w:r>
        <w:t xml:space="preserve"> 18 (5): 533–36. </w:t>
      </w:r>
      <w:hyperlink r:id="rId39">
        <w:r>
          <w:rPr>
            <w:rStyle w:val="Hyperlink"/>
          </w:rPr>
          <w:t>https://doi.org/10.1080/15389588.2016.1269173</w:t>
        </w:r>
      </w:hyperlink>
      <w:r>
        <w:t>.</w:t>
      </w:r>
    </w:p>
    <w:p w14:paraId="2BA3647F" w14:textId="77777777" w:rsidR="0053078C" w:rsidRDefault="00E37BC6">
      <w:pPr>
        <w:pStyle w:val="Bibliography"/>
      </w:pPr>
      <w:bookmarkStart w:id="186" w:name="ref-Park2015a"/>
      <w:bookmarkEnd w:id="185"/>
      <w:r>
        <w:t>Park, Byoung Keon, an</w:t>
      </w:r>
      <w:r>
        <w:t xml:space="preserve">d Matthew P. Reed. 2015. “Parametric body shape model of standing children aged 3–11 years.” </w:t>
      </w:r>
      <w:r>
        <w:rPr>
          <w:i/>
        </w:rPr>
        <w:t>Ergonomics</w:t>
      </w:r>
      <w:r>
        <w:t xml:space="preserve"> 58 (10): 1714–25. </w:t>
      </w:r>
      <w:hyperlink r:id="rId40">
        <w:r>
          <w:rPr>
            <w:rStyle w:val="Hyperlink"/>
          </w:rPr>
          <w:t>https://doi.org/10.1080/00140139.2015.1033480</w:t>
        </w:r>
      </w:hyperlink>
      <w:r>
        <w:t>.</w:t>
      </w:r>
    </w:p>
    <w:p w14:paraId="36531442" w14:textId="77777777" w:rsidR="0053078C" w:rsidRDefault="00E37BC6">
      <w:pPr>
        <w:pStyle w:val="Bibliography"/>
      </w:pPr>
      <w:bookmarkStart w:id="187" w:name="ref-JMLR:v12:pedregosa11a"/>
      <w:bookmarkEnd w:id="186"/>
      <w:r>
        <w:t>Pedregosa, Fabian, Ron</w:t>
      </w:r>
      <w:r>
        <w:t xml:space="preserve"> Weiss, Matthieu Brucher, Gaël Varoquaux, Alexandre Gramfort, Vincent Michel, Bertrand Thirion, et al. 2011. “Scikit-learn: Machine Learning in Python.” </w:t>
      </w:r>
      <w:r>
        <w:rPr>
          <w:i/>
        </w:rPr>
        <w:t>Journal of Machine Learning Research</w:t>
      </w:r>
      <w:r>
        <w:t xml:space="preserve"> 12 (85): 2825–30. </w:t>
      </w:r>
      <w:hyperlink r:id="rId41">
        <w:r>
          <w:rPr>
            <w:rStyle w:val="Hyperlink"/>
          </w:rPr>
          <w:t>https://doi.org/10.1145/2786984.2786995</w:t>
        </w:r>
      </w:hyperlink>
      <w:r>
        <w:t>.</w:t>
      </w:r>
    </w:p>
    <w:p w14:paraId="2C3D03B1" w14:textId="77777777" w:rsidR="0053078C" w:rsidRDefault="00E37BC6">
      <w:pPr>
        <w:pStyle w:val="Bibliography"/>
      </w:pPr>
      <w:bookmarkStart w:id="188" w:name="ref-Price2016"/>
      <w:bookmarkEnd w:id="187"/>
      <w:r>
        <w:lastRenderedPageBreak/>
        <w:t xml:space="preserve">Price, Carina, and Christopher Nester. 2016. “Foot dimensions and morphology in healthy weight, overweight and obese males.” </w:t>
      </w:r>
      <w:r>
        <w:rPr>
          <w:i/>
        </w:rPr>
        <w:t>Clinical Biomechanics</w:t>
      </w:r>
      <w:r>
        <w:t xml:space="preserve"> 37: 125–30. </w:t>
      </w:r>
      <w:hyperlink r:id="rId42">
        <w:r>
          <w:rPr>
            <w:rStyle w:val="Hyperlink"/>
          </w:rPr>
          <w:t>https://doi.org/10.1016/j.clinbiomech.2016.07.003</w:t>
        </w:r>
      </w:hyperlink>
      <w:r>
        <w:t>.</w:t>
      </w:r>
    </w:p>
    <w:p w14:paraId="3BC35D5D" w14:textId="77777777" w:rsidR="0053078C" w:rsidRDefault="00E37BC6">
      <w:pPr>
        <w:pStyle w:val="Bibliography"/>
      </w:pPr>
      <w:bookmarkStart w:id="189" w:name="ref-Reed2013"/>
      <w:bookmarkEnd w:id="188"/>
      <w:r>
        <w:t>Reed, Matthew P, Sheila M Ebert, and Brian D Corner. 2013. “Statistical Analysis to Develop a Three-Dimensional Surface Model of a Midsize-Male Foot.” October.</w:t>
      </w:r>
    </w:p>
    <w:p w14:paraId="50E19E3D" w14:textId="77777777" w:rsidR="0053078C" w:rsidRDefault="00E37BC6">
      <w:pPr>
        <w:pStyle w:val="Bibliography"/>
      </w:pPr>
      <w:bookmarkStart w:id="190" w:name="ref-Reed2008"/>
      <w:bookmarkEnd w:id="189"/>
      <w:r>
        <w:t>Reed, Matthew P., and</w:t>
      </w:r>
      <w:r>
        <w:t xml:space="preserve"> Matthew B. Parkinson. 2008. “Modeling variability in torso shape for chair and seat design.” </w:t>
      </w:r>
      <w:r>
        <w:rPr>
          <w:i/>
        </w:rPr>
        <w:t>Proceedings of the ASME Design Engineering Technical Conference</w:t>
      </w:r>
      <w:r>
        <w:t xml:space="preserve"> 1 (PARTS A AND B): 561–69. </w:t>
      </w:r>
      <w:hyperlink r:id="rId43">
        <w:r>
          <w:rPr>
            <w:rStyle w:val="Hyperlink"/>
          </w:rPr>
          <w:t>https://doi.o</w:t>
        </w:r>
        <w:r>
          <w:rPr>
            <w:rStyle w:val="Hyperlink"/>
          </w:rPr>
          <w:t>rg/10.1115/DETC2008-49483</w:t>
        </w:r>
      </w:hyperlink>
      <w:r>
        <w:t>.</w:t>
      </w:r>
    </w:p>
    <w:p w14:paraId="7A8061C0" w14:textId="77777777" w:rsidR="0053078C" w:rsidRDefault="00E37BC6">
      <w:pPr>
        <w:pStyle w:val="Bibliography"/>
      </w:pPr>
      <w:bookmarkStart w:id="191" w:name="ref-Reed2014"/>
      <w:bookmarkEnd w:id="190"/>
      <w:r>
        <w:t xml:space="preserve">Reed, M. P., Ulrich Raschke, Rishi Tirumali, and M. B. Parkinson. 2014. “Developing and Implementing Parametric Human Body Shape Models in Ergonomics Software.” </w:t>
      </w:r>
      <w:r>
        <w:rPr>
          <w:i/>
        </w:rPr>
        <w:t>3rd Digital Human Modeling Symposium</w:t>
      </w:r>
      <w:r>
        <w:t>, no. 1: 1–8.</w:t>
      </w:r>
    </w:p>
    <w:p w14:paraId="2A32E98E" w14:textId="77777777" w:rsidR="0053078C" w:rsidRDefault="00E37BC6">
      <w:pPr>
        <w:pStyle w:val="Bibliography"/>
      </w:pPr>
      <w:bookmarkStart w:id="192" w:name="ref-Riebe2015"/>
      <w:bookmarkEnd w:id="191"/>
      <w:r>
        <w:t>Riebe, Deborah, Ba</w:t>
      </w:r>
      <w:r>
        <w:t xml:space="preserve">rry A. Franklin, Paul D. Thompson, Carol Ewing Garber, Geoffrey P. Whitfield, Meir Magal, and Linda S. Pescatello. 2015. “Updating ACSM’s recommendations for exercise preparticipation health screening.” </w:t>
      </w:r>
      <w:r>
        <w:rPr>
          <w:i/>
        </w:rPr>
        <w:t>Medicine and Science in Sports and Exercise</w:t>
      </w:r>
      <w:r>
        <w:t xml:space="preserve"> 47 (11): </w:t>
      </w:r>
      <w:r>
        <w:t xml:space="preserve">2473–9. </w:t>
      </w:r>
      <w:hyperlink r:id="rId44">
        <w:r>
          <w:rPr>
            <w:rStyle w:val="Hyperlink"/>
          </w:rPr>
          <w:t>https://doi.org/10.1249/MSS.0000000000000664</w:t>
        </w:r>
      </w:hyperlink>
      <w:r>
        <w:t>.</w:t>
      </w:r>
    </w:p>
    <w:p w14:paraId="7E36A827" w14:textId="77777777" w:rsidR="0053078C" w:rsidRDefault="00E37BC6">
      <w:pPr>
        <w:pStyle w:val="Bibliography"/>
      </w:pPr>
      <w:bookmarkStart w:id="193" w:name="ref-Rusu2011"/>
      <w:bookmarkEnd w:id="192"/>
      <w:r>
        <w:t xml:space="preserve">Rusu, Radu Bogdan, and Steve Cousins. 2011. “3D is here: Point Cloud Library (PCL).” In </w:t>
      </w:r>
      <w:r>
        <w:rPr>
          <w:i/>
        </w:rPr>
        <w:t>Proceedings - Ieee International Conference on Robotics and Automation</w:t>
      </w:r>
      <w:r>
        <w:t xml:space="preserve">. Shanghai, China. </w:t>
      </w:r>
      <w:hyperlink r:id="rId45">
        <w:r>
          <w:rPr>
            <w:rStyle w:val="Hyperlink"/>
          </w:rPr>
          <w:t>https://doi.org/10</w:t>
        </w:r>
        <w:r>
          <w:rPr>
            <w:rStyle w:val="Hyperlink"/>
          </w:rPr>
          <w:t>.1109/ICRA.2011.5980567</w:t>
        </w:r>
      </w:hyperlink>
      <w:r>
        <w:t>.</w:t>
      </w:r>
    </w:p>
    <w:p w14:paraId="11DDC985" w14:textId="77777777" w:rsidR="0053078C" w:rsidRDefault="00E37BC6">
      <w:pPr>
        <w:pStyle w:val="Bibliography"/>
      </w:pPr>
      <w:bookmarkStart w:id="194" w:name="ref-Schmeltzpfenning2009a"/>
      <w:bookmarkEnd w:id="193"/>
      <w:r>
        <w:t xml:space="preserve">Schmeltzpfenning, Timo, Clemens Plank, Inga Krauss, Petra Aswendt, and Stefan Grau. 2009. “Dynamic foot scanning: A new approach for measurement of the human foot shape while walking.” </w:t>
      </w:r>
      <w:r>
        <w:rPr>
          <w:i/>
        </w:rPr>
        <w:t>Footwear Science</w:t>
      </w:r>
      <w:r>
        <w:t xml:space="preserve"> 1 (sup1): 28–30. </w:t>
      </w:r>
      <w:hyperlink r:id="rId46">
        <w:r>
          <w:rPr>
            <w:rStyle w:val="Hyperlink"/>
          </w:rPr>
          <w:t>https://doi.org/10.1080/19424280902977111</w:t>
        </w:r>
      </w:hyperlink>
      <w:r>
        <w:t>.</w:t>
      </w:r>
    </w:p>
    <w:p w14:paraId="0488B5C8" w14:textId="77777777" w:rsidR="0053078C" w:rsidRDefault="00E37BC6">
      <w:pPr>
        <w:pStyle w:val="Bibliography"/>
      </w:pPr>
      <w:bookmarkStart w:id="195" w:name="ref-ASTM2017"/>
      <w:bookmarkEnd w:id="194"/>
      <w:r>
        <w:t xml:space="preserve">“Standard Practice for Fitting Athletic Footwear.” 2017. ASTM. </w:t>
      </w:r>
      <w:hyperlink r:id="rId47">
        <w:r>
          <w:rPr>
            <w:rStyle w:val="Hyperlink"/>
          </w:rPr>
          <w:t>https://doi.org/10.1520/F0539-01R11.2</w:t>
        </w:r>
      </w:hyperlink>
      <w:r>
        <w:t>.</w:t>
      </w:r>
    </w:p>
    <w:p w14:paraId="0BB2718E" w14:textId="77777777" w:rsidR="0053078C" w:rsidRDefault="00E37BC6">
      <w:pPr>
        <w:pStyle w:val="Bibliography"/>
      </w:pPr>
      <w:bookmarkStart w:id="196" w:name="ref-Stankovic2020"/>
      <w:bookmarkEnd w:id="195"/>
      <w:r>
        <w:t>Stank</w:t>
      </w:r>
      <w:r>
        <w:t xml:space="preserve">ović, Kristina, Toon Huysmans, Femke Danckaers, Jan Sijbers, and Brian G. Booth. 2020. “Subject-specific identification of three dimensional foot shape deviations using statistical shape analysis.” </w:t>
      </w:r>
      <w:r>
        <w:rPr>
          <w:i/>
        </w:rPr>
        <w:t>Expert Systems with Applications</w:t>
      </w:r>
      <w:r>
        <w:t xml:space="preserve"> 151 (August): 113372. </w:t>
      </w:r>
      <w:hyperlink r:id="rId48">
        <w:r>
          <w:rPr>
            <w:rStyle w:val="Hyperlink"/>
          </w:rPr>
          <w:t>https://doi.org/10.1016/j.eswa.2020.113372</w:t>
        </w:r>
      </w:hyperlink>
      <w:r>
        <w:t>.</w:t>
      </w:r>
    </w:p>
    <w:p w14:paraId="57BB1B64" w14:textId="77777777" w:rsidR="0053078C" w:rsidRDefault="00E37BC6">
      <w:pPr>
        <w:pStyle w:val="Bibliography"/>
      </w:pPr>
      <w:bookmarkStart w:id="197" w:name="ref-Tomassoni2014"/>
      <w:bookmarkEnd w:id="196"/>
      <w:r>
        <w:t xml:space="preserve">Tomassoni, Daniele, Enea Traini, and Francesco Amenta. 2014. “Gender and age related differences in foot morphology.” </w:t>
      </w:r>
      <w:r>
        <w:rPr>
          <w:i/>
        </w:rPr>
        <w:t>Maturitas</w:t>
      </w:r>
      <w:r>
        <w:t xml:space="preserve"> 79 (4): 421–27. </w:t>
      </w:r>
      <w:hyperlink r:id="rId49">
        <w:r>
          <w:rPr>
            <w:rStyle w:val="Hyperlink"/>
          </w:rPr>
          <w:t>https://doi.org/10.1016/j.maturitas.2014.07.019</w:t>
        </w:r>
      </w:hyperlink>
      <w:r>
        <w:t>.</w:t>
      </w:r>
    </w:p>
    <w:p w14:paraId="4016BE1E" w14:textId="77777777" w:rsidR="0053078C" w:rsidRDefault="00E37BC6">
      <w:pPr>
        <w:pStyle w:val="Bibliography"/>
      </w:pPr>
      <w:bookmarkStart w:id="198" w:name="ref-Wannop2019"/>
      <w:bookmarkEnd w:id="197"/>
      <w:r>
        <w:t xml:space="preserve">Wannop, John W., Darren J. Stefanyshyn, Robert B. Anderson, Michael J. Coughlin, and Richard Kent. 2019. “Development of a Footwear Sizing System in </w:t>
      </w:r>
      <w:r>
        <w:t xml:space="preserve">the National Football League.” </w:t>
      </w:r>
      <w:r>
        <w:rPr>
          <w:i/>
        </w:rPr>
        <w:t>Sports Health</w:t>
      </w:r>
      <w:r>
        <w:t xml:space="preserve"> 11 (1): 40–46. </w:t>
      </w:r>
      <w:hyperlink r:id="rId50">
        <w:r>
          <w:rPr>
            <w:rStyle w:val="Hyperlink"/>
          </w:rPr>
          <w:t>https://doi.org/10.1177/1941738118789402</w:t>
        </w:r>
      </w:hyperlink>
      <w:r>
        <w:t>.</w:t>
      </w:r>
    </w:p>
    <w:p w14:paraId="4388693A" w14:textId="77777777" w:rsidR="0053078C" w:rsidRDefault="00E37BC6">
      <w:pPr>
        <w:pStyle w:val="Bibliography"/>
      </w:pPr>
      <w:bookmarkStart w:id="199" w:name="ref-Wunderlich2001"/>
      <w:bookmarkEnd w:id="198"/>
      <w:r>
        <w:t>Wunderlich, R. E., and P. R. Cavanagh. 2001. “Gender differences in adult foot shape: Implicat</w:t>
      </w:r>
      <w:r>
        <w:t xml:space="preserve">ions for shoe design.” </w:t>
      </w:r>
      <w:r>
        <w:rPr>
          <w:i/>
        </w:rPr>
        <w:t>Medicine and Science in Sports and Exercise</w:t>
      </w:r>
      <w:r>
        <w:t xml:space="preserve"> 33 (4): 605–11. </w:t>
      </w:r>
      <w:hyperlink r:id="rId51">
        <w:r>
          <w:rPr>
            <w:rStyle w:val="Hyperlink"/>
          </w:rPr>
          <w:t>https://doi.org/10.1097/00005768-200104000-00015</w:t>
        </w:r>
      </w:hyperlink>
      <w:r>
        <w:t>.</w:t>
      </w:r>
    </w:p>
    <w:p w14:paraId="6339B839" w14:textId="77777777" w:rsidR="0053078C" w:rsidRDefault="00E37BC6">
      <w:pPr>
        <w:pStyle w:val="Bibliography"/>
      </w:pPr>
      <w:bookmarkStart w:id="200" w:name="ref-Xiong2009"/>
      <w:bookmarkEnd w:id="199"/>
      <w:r>
        <w:lastRenderedPageBreak/>
        <w:t>Xiong, Shuping, Ravindra S. Goonetilleke, Jianhui Zhao,</w:t>
      </w:r>
      <w:r>
        <w:t xml:space="preserve"> Wenyan Li, and Channa P. Witana. 2009. “Foot deformations under different load-bearing conditions and their relationships to stature and body weight.” </w:t>
      </w:r>
      <w:r>
        <w:rPr>
          <w:i/>
        </w:rPr>
        <w:t>Anthropological Science</w:t>
      </w:r>
      <w:r>
        <w:t xml:space="preserve"> 117 (2): 77–88. </w:t>
      </w:r>
      <w:hyperlink r:id="rId52">
        <w:r>
          <w:rPr>
            <w:rStyle w:val="Hyperlink"/>
          </w:rPr>
          <w:t>https://do</w:t>
        </w:r>
        <w:r>
          <w:rPr>
            <w:rStyle w:val="Hyperlink"/>
          </w:rPr>
          <w:t>i.org/10.1537/ase.070915</w:t>
        </w:r>
      </w:hyperlink>
      <w:r>
        <w:t>.</w:t>
      </w:r>
    </w:p>
    <w:p w14:paraId="385D60F6" w14:textId="77777777" w:rsidR="0053078C" w:rsidRDefault="00E37BC6">
      <w:pPr>
        <w:pStyle w:val="Bibliography"/>
      </w:pPr>
      <w:bookmarkStart w:id="201" w:name="ref-Zelik2018"/>
      <w:bookmarkEnd w:id="200"/>
      <w:r>
        <w:t xml:space="preserve">Zelik, Karl E., and Eric C. Honert. 2018. “Ankle and foot power in gait analysis: Implications for science, technology and clinical assessment.” </w:t>
      </w:r>
      <w:r>
        <w:rPr>
          <w:i/>
        </w:rPr>
        <w:t>Journal of Biomechanics</w:t>
      </w:r>
      <w:r>
        <w:t xml:space="preserve"> 75: 1–12. </w:t>
      </w:r>
      <w:hyperlink r:id="rId53">
        <w:r>
          <w:rPr>
            <w:rStyle w:val="Hyperlink"/>
          </w:rPr>
          <w:t>https://doi.org/10.1016/j.jbiomech.2018.04.017</w:t>
        </w:r>
      </w:hyperlink>
      <w:r>
        <w:t>.</w:t>
      </w:r>
    </w:p>
    <w:p w14:paraId="715D99AD" w14:textId="77777777" w:rsidR="0053078C" w:rsidRDefault="00E37BC6">
      <w:pPr>
        <w:pStyle w:val="Bibliography"/>
      </w:pPr>
      <w:bookmarkStart w:id="202" w:name="ref-Zhang2016"/>
      <w:bookmarkEnd w:id="201"/>
      <w:r>
        <w:t xml:space="preserve">Zhang, Ju, Jacqui Hislop-Jambrich, and Thor F. Besier. 2016. “Predictive statistical models of baseline variations in 3-D femoral cortex morphology.” </w:t>
      </w:r>
      <w:r>
        <w:rPr>
          <w:i/>
        </w:rPr>
        <w:t>Medical Engineering and Physics</w:t>
      </w:r>
      <w:r>
        <w:t xml:space="preserve"> 38 (5): 450</w:t>
      </w:r>
      <w:r>
        <w:t xml:space="preserve">–57. </w:t>
      </w:r>
      <w:hyperlink r:id="rId54">
        <w:r>
          <w:rPr>
            <w:rStyle w:val="Hyperlink"/>
          </w:rPr>
          <w:t>https://doi.org/10.1016/j.medengphy.2016.02.003</w:t>
        </w:r>
      </w:hyperlink>
      <w:r>
        <w:t>.</w:t>
      </w:r>
    </w:p>
    <w:p w14:paraId="2EDD79A9" w14:textId="77777777" w:rsidR="0053078C" w:rsidRDefault="00E37BC6">
      <w:pPr>
        <w:pStyle w:val="Bibliography"/>
      </w:pPr>
      <w:bookmarkStart w:id="203" w:name="ref-Zhou2018"/>
      <w:bookmarkEnd w:id="202"/>
      <w:r>
        <w:t xml:space="preserve">Zhou, Qian-Yi, Jaesik Park, and Vladlen Koltun. 2018. “Open3D: A Modern Library for 3D Data Processing.” </w:t>
      </w:r>
      <w:r>
        <w:rPr>
          <w:i/>
        </w:rPr>
        <w:t>arXiv:1801.09847</w:t>
      </w:r>
      <w:r>
        <w:t xml:space="preserve">. </w:t>
      </w:r>
      <w:hyperlink r:id="rId55">
        <w:r>
          <w:rPr>
            <w:rStyle w:val="Hyperlink"/>
          </w:rPr>
          <w:t>http://arxiv.org/abs/1801.09847</w:t>
        </w:r>
      </w:hyperlink>
      <w:r>
        <w:t>.</w:t>
      </w:r>
      <w:bookmarkEnd w:id="158"/>
      <w:bookmarkEnd w:id="203"/>
    </w:p>
    <w:sectPr w:rsidR="0053078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lison Paige Anderson" w:date="2020-06-22T12:21:00Z" w:initials="APA">
    <w:p w14:paraId="5CAD2F56" w14:textId="77777777" w:rsidR="00132E6E" w:rsidRDefault="00132E6E">
      <w:pPr>
        <w:pStyle w:val="CommentText"/>
      </w:pPr>
      <w:r>
        <w:rPr>
          <w:rStyle w:val="CommentReference"/>
        </w:rPr>
        <w:annotationRef/>
      </w:r>
      <w:r>
        <w:t>What about removing this portion? Or saying FM during gait explained through 4D…</w:t>
      </w:r>
    </w:p>
  </w:comment>
  <w:comment w:id="2" w:author="Allison Paige Anderson" w:date="2020-06-22T12:47:00Z" w:initials="APA">
    <w:p w14:paraId="3359BF28" w14:textId="21456641" w:rsidR="00E67ABB" w:rsidRDefault="00E67ABB">
      <w:pPr>
        <w:pStyle w:val="CommentText"/>
      </w:pPr>
      <w:r>
        <w:rPr>
          <w:rStyle w:val="CommentReference"/>
        </w:rPr>
        <w:annotationRef/>
      </w:r>
      <w:r>
        <w:t>This is great – super well motivated</w:t>
      </w:r>
    </w:p>
  </w:comment>
  <w:comment w:id="6" w:author="Allison Paige Anderson" w:date="2020-06-22T12:22:00Z" w:initials="APA">
    <w:p w14:paraId="7AFDE6DB" w14:textId="77777777" w:rsidR="00132E6E" w:rsidRDefault="00132E6E">
      <w:pPr>
        <w:pStyle w:val="CommentText"/>
      </w:pPr>
      <w:r>
        <w:rPr>
          <w:rStyle w:val="CommentReference"/>
        </w:rPr>
        <w:annotationRef/>
      </w:r>
      <w:r>
        <w:t>Suggest removing this clause and just adding the 2010 reference to prior comments. Otherwise maybe rephrase as this sounds awkward</w:t>
      </w:r>
    </w:p>
  </w:comment>
  <w:comment w:id="28" w:author="Allison Paige Anderson" w:date="2020-06-22T12:29:00Z" w:initials="APA">
    <w:p w14:paraId="233412F7" w14:textId="1BE0EF46" w:rsidR="00F26851" w:rsidRDefault="00F26851">
      <w:pPr>
        <w:pStyle w:val="CommentText"/>
      </w:pPr>
      <w:r>
        <w:rPr>
          <w:rStyle w:val="CommentReference"/>
        </w:rPr>
        <w:annotationRef/>
      </w:r>
      <w:r>
        <w:t xml:space="preserve">This is a bit of a non sequitur. You don’t tie this back to comfort. Wondering if you want to end the first paragraph with the comfort paragraph and start the next paragraph with the static last comment? I’m </w:t>
      </w:r>
      <w:proofErr w:type="spellStart"/>
      <w:r>
        <w:t>gonna</w:t>
      </w:r>
      <w:proofErr w:type="spellEnd"/>
      <w:r>
        <w:t xml:space="preserve"> go ahead and make that change</w:t>
      </w:r>
    </w:p>
  </w:comment>
  <w:comment w:id="43" w:author="Allison Paige Anderson" w:date="2020-06-22T12:33:00Z" w:initials="APA">
    <w:p w14:paraId="34E7B8F3" w14:textId="5432A880" w:rsidR="00E5476F" w:rsidRDefault="00E5476F">
      <w:pPr>
        <w:pStyle w:val="CommentText"/>
      </w:pPr>
      <w:r>
        <w:rPr>
          <w:rStyle w:val="CommentReference"/>
        </w:rPr>
        <w:annotationRef/>
      </w:r>
      <w:r>
        <w:t xml:space="preserve">This feels out of place and does not follow the logical flow you have established. </w:t>
      </w:r>
    </w:p>
  </w:comment>
  <w:comment w:id="66" w:author="Allison Paige Anderson" w:date="2020-06-22T12:41:00Z" w:initials="APA">
    <w:p w14:paraId="566B24EA" w14:textId="05B36219" w:rsidR="00C33406" w:rsidRDefault="00C33406">
      <w:pPr>
        <w:pStyle w:val="CommentText"/>
      </w:pPr>
      <w:r>
        <w:rPr>
          <w:rStyle w:val="CommentReference"/>
        </w:rPr>
        <w:annotationRef/>
      </w:r>
      <w:r>
        <w:t xml:space="preserve">Hmmm so this is interesting. Is this an SSM? I guess it is because we capture the static morphology at a point in the gait cycle. But I think we can state this more strongly </w:t>
      </w:r>
      <w:proofErr w:type="gramStart"/>
      <w:r>
        <w:t>here</w:t>
      </w:r>
      <w:proofErr w:type="gramEnd"/>
      <w:r>
        <w:t xml:space="preserve"> so people see it clearly for what it is </w:t>
      </w:r>
    </w:p>
  </w:comment>
  <w:comment w:id="90" w:author="Allison Paige Anderson" w:date="2020-06-22T12:50:00Z" w:initials="APA">
    <w:p w14:paraId="7F55DB67" w14:textId="53CCD4F2" w:rsidR="00F62444" w:rsidRDefault="00F62444">
      <w:pPr>
        <w:pStyle w:val="CommentText"/>
      </w:pPr>
      <w:r>
        <w:rPr>
          <w:rStyle w:val="CommentReference"/>
        </w:rPr>
        <w:annotationRef/>
      </w:r>
      <w:r w:rsidR="00397B3B">
        <w:t>The two arrows at the top of registration blue box have unnecessary kinks in them. I also find the flow chart for the lower half to be confusing. Can PCA come out of the right instead of the left? That may help flow readability</w:t>
      </w:r>
    </w:p>
  </w:comment>
  <w:comment w:id="92" w:author="Allison Paige Anderson" w:date="2020-06-22T12:53:00Z" w:initials="APA">
    <w:p w14:paraId="04D43856" w14:textId="20F4F88B" w:rsidR="001D2C7D" w:rsidRDefault="001D2C7D">
      <w:pPr>
        <w:pStyle w:val="CommentText"/>
      </w:pPr>
      <w:r>
        <w:rPr>
          <w:rStyle w:val="CommentReference"/>
        </w:rPr>
        <w:annotationRef/>
      </w:r>
      <w:r>
        <w:t>Assuming this will be a lower level heading that “Data Processing”?</w:t>
      </w:r>
    </w:p>
  </w:comment>
  <w:comment w:id="118" w:author="Allison Paige Anderson" w:date="2020-06-22T13:00:00Z" w:initials="APA">
    <w:p w14:paraId="036E191B" w14:textId="5F685875" w:rsidR="003D5A02" w:rsidRDefault="003D5A02">
      <w:pPr>
        <w:pStyle w:val="CommentText"/>
      </w:pPr>
      <w:r>
        <w:rPr>
          <w:rStyle w:val="CommentReference"/>
        </w:rPr>
        <w:annotationRef/>
      </w:r>
      <w:r>
        <w:t xml:space="preserve">Can we use a different word here? I know </w:t>
      </w:r>
      <w:proofErr w:type="spellStart"/>
      <w:r>
        <w:t>wha</w:t>
      </w:r>
      <w:proofErr w:type="spellEnd"/>
      <w:r>
        <w:t xml:space="preserve"> </w:t>
      </w:r>
      <w:proofErr w:type="spellStart"/>
      <w:r>
        <w:t>tyou</w:t>
      </w:r>
      <w:proofErr w:type="spellEnd"/>
      <w:r>
        <w:t xml:space="preserve"> mean but may be confusing?</w:t>
      </w:r>
    </w:p>
  </w:comment>
  <w:comment w:id="119" w:author="Allison Paige Anderson" w:date="2020-06-22T13:00:00Z" w:initials="APA">
    <w:p w14:paraId="00504D8B" w14:textId="48C876C4" w:rsidR="00171078" w:rsidRDefault="00171078">
      <w:pPr>
        <w:pStyle w:val="CommentText"/>
      </w:pPr>
      <w:r>
        <w:rPr>
          <w:rStyle w:val="CommentReference"/>
        </w:rPr>
        <w:annotationRef/>
      </w:r>
      <w:r>
        <w:t>You switched to present tense, so I’m not going to correct it, but please check this section for consistency</w:t>
      </w:r>
    </w:p>
  </w:comment>
  <w:comment w:id="134" w:author="Allison Paige Anderson" w:date="2020-06-22T14:53:00Z" w:initials="APA">
    <w:p w14:paraId="7A3B20BD" w14:textId="781F6C60" w:rsidR="00C96961" w:rsidRDefault="00C96961">
      <w:pPr>
        <w:pStyle w:val="CommentText"/>
      </w:pPr>
      <w:r>
        <w:rPr>
          <w:rStyle w:val="CommentReference"/>
        </w:rPr>
        <w:annotationRef/>
      </w:r>
      <w:r>
        <w:t xml:space="preserve">The right figure is more difficult see. Maybe label one as medial view and the other as lateral view? Also, maybe if the right one looked more like the “mirror image” of the left one (i.e. the same angles) that would help? </w:t>
      </w:r>
    </w:p>
  </w:comment>
  <w:comment w:id="137" w:author="Allison Paige Anderson" w:date="2020-06-22T14:58:00Z" w:initials="APA">
    <w:p w14:paraId="52927903" w14:textId="309B93FB" w:rsidR="00C96961" w:rsidRDefault="00C96961">
      <w:pPr>
        <w:pStyle w:val="CommentText"/>
      </w:pPr>
      <w:r>
        <w:rPr>
          <w:rStyle w:val="CommentReference"/>
        </w:rPr>
        <w:annotationRef/>
      </w:r>
      <w:r>
        <w:t xml:space="preserve">Is this the right notation? Since you have </w:t>
      </w:r>
      <w:proofErr w:type="spellStart"/>
      <w:proofErr w:type="gramStart"/>
      <w:r>
        <w:t>x,y</w:t>
      </w:r>
      <w:proofErr w:type="gramEnd"/>
      <w:r>
        <w:t>,z</w:t>
      </w:r>
      <w:proofErr w:type="spellEnd"/>
      <w:r>
        <w:t xml:space="preserve"> in your locations of each vertex</w:t>
      </w:r>
    </w:p>
  </w:comment>
  <w:comment w:id="144" w:author="Allison Paige Anderson" w:date="2020-06-22T15:01:00Z" w:initials="APA">
    <w:p w14:paraId="4D1C3132" w14:textId="573AB38A" w:rsidR="00C96961" w:rsidRDefault="00C96961">
      <w:pPr>
        <w:pStyle w:val="CommentText"/>
      </w:pPr>
      <w:r>
        <w:rPr>
          <w:rStyle w:val="CommentReference"/>
        </w:rPr>
        <w:annotationRef/>
      </w:r>
      <w:r>
        <w:t>Should this sentence be moved to the next section?</w:t>
      </w:r>
    </w:p>
  </w:comment>
  <w:comment w:id="150" w:author="Allison Paige Anderson" w:date="2020-06-22T15:03:00Z" w:initials="APA">
    <w:p w14:paraId="32EA760F" w14:textId="0A2F83D1" w:rsidR="00F845EA" w:rsidRDefault="00F845EA">
      <w:pPr>
        <w:pStyle w:val="CommentText"/>
      </w:pPr>
      <w:r>
        <w:rPr>
          <w:rStyle w:val="CommentReference"/>
        </w:rPr>
        <w:annotationRef/>
      </w:r>
      <w:r>
        <w:t>Repeat info from above</w:t>
      </w:r>
    </w:p>
  </w:comment>
  <w:comment w:id="151" w:author="Allison Paige Anderson" w:date="2020-06-22T15:03:00Z" w:initials="APA">
    <w:p w14:paraId="5BE08D90" w14:textId="492F2A1A" w:rsidR="00F845EA" w:rsidRDefault="00F845EA">
      <w:pPr>
        <w:pStyle w:val="CommentText"/>
      </w:pPr>
      <w:r>
        <w:rPr>
          <w:rStyle w:val="CommentReference"/>
        </w:rPr>
        <w:annotationRef/>
      </w:r>
      <w:r>
        <w:t>You may want to describe how you chose which to retain. Also, it’s not clear, but it looks like you put the ones removed in the parenthetical comment, so be more explicit</w:t>
      </w:r>
    </w:p>
  </w:comment>
  <w:comment w:id="152" w:author="Allison Paige Anderson" w:date="2020-06-22T15:04:00Z" w:initials="APA">
    <w:p w14:paraId="5B3E58BA" w14:textId="545846FC" w:rsidR="00C97C35" w:rsidRDefault="00C97C35">
      <w:pPr>
        <w:pStyle w:val="CommentText"/>
      </w:pPr>
      <w:r>
        <w:rPr>
          <w:rStyle w:val="CommentReference"/>
        </w:rPr>
        <w:annotationRef/>
      </w:r>
      <w:r>
        <w:t xml:space="preserve">Sorry I’m not familiar with this notation. Not leave one </w:t>
      </w:r>
      <w:proofErr w:type="gramStart"/>
      <w:r>
        <w:t>out?</w:t>
      </w:r>
      <w:proofErr w:type="gramEnd"/>
      <w:r>
        <w:t xml:space="preserve"> Do you mean you left out one person? Maybe state “where all scans from a given subject were retained as the validation set, and models were trained on remaining dataset. This enables an assessment of model performance on a subject for whom the model was fully blind”.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AD2F56" w15:done="0"/>
  <w15:commentEx w15:paraId="3359BF28" w15:done="0"/>
  <w15:commentEx w15:paraId="7AFDE6DB" w15:done="0"/>
  <w15:commentEx w15:paraId="233412F7" w15:done="0"/>
  <w15:commentEx w15:paraId="34E7B8F3" w15:done="0"/>
  <w15:commentEx w15:paraId="566B24EA" w15:done="0"/>
  <w15:commentEx w15:paraId="7F55DB67" w15:done="0"/>
  <w15:commentEx w15:paraId="04D43856" w15:done="0"/>
  <w15:commentEx w15:paraId="036E191B" w15:done="0"/>
  <w15:commentEx w15:paraId="00504D8B" w15:done="0"/>
  <w15:commentEx w15:paraId="7A3B20BD" w15:done="0"/>
  <w15:commentEx w15:paraId="52927903" w15:done="0"/>
  <w15:commentEx w15:paraId="4D1C3132" w15:done="0"/>
  <w15:commentEx w15:paraId="32EA760F" w15:done="0"/>
  <w15:commentEx w15:paraId="5BE08D90" w15:done="0"/>
  <w15:commentEx w15:paraId="5B3E58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B20C6" w16cex:dateUtc="2020-06-22T17:21:00Z"/>
  <w16cex:commentExtensible w16cex:durableId="229B26E9" w16cex:dateUtc="2020-06-22T17:47:00Z"/>
  <w16cex:commentExtensible w16cex:durableId="229B2122" w16cex:dateUtc="2020-06-22T17:22:00Z"/>
  <w16cex:commentExtensible w16cex:durableId="229B228E" w16cex:dateUtc="2020-06-22T17:29:00Z"/>
  <w16cex:commentExtensible w16cex:durableId="229B238B" w16cex:dateUtc="2020-06-22T17:33:00Z"/>
  <w16cex:commentExtensible w16cex:durableId="229B2587" w16cex:dateUtc="2020-06-22T17:41:00Z"/>
  <w16cex:commentExtensible w16cex:durableId="229B2789" w16cex:dateUtc="2020-06-22T17:50:00Z"/>
  <w16cex:commentExtensible w16cex:durableId="229B2839" w16cex:dateUtc="2020-06-22T17:53:00Z"/>
  <w16cex:commentExtensible w16cex:durableId="229B29D4" w16cex:dateUtc="2020-06-22T18:00:00Z"/>
  <w16cex:commentExtensible w16cex:durableId="229B29FC" w16cex:dateUtc="2020-06-22T18:00:00Z"/>
  <w16cex:commentExtensible w16cex:durableId="229B4480" w16cex:dateUtc="2020-06-22T19:53:00Z"/>
  <w16cex:commentExtensible w16cex:durableId="229B4585" w16cex:dateUtc="2020-06-22T19:58:00Z"/>
  <w16cex:commentExtensible w16cex:durableId="229B462E" w16cex:dateUtc="2020-06-22T20:01:00Z"/>
  <w16cex:commentExtensible w16cex:durableId="229B46C4" w16cex:dateUtc="2020-06-22T20:03:00Z"/>
  <w16cex:commentExtensible w16cex:durableId="229B46D9" w16cex:dateUtc="2020-06-22T20:03:00Z"/>
  <w16cex:commentExtensible w16cex:durableId="229B471A" w16cex:dateUtc="2020-06-22T20: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AD2F56" w16cid:durableId="229B20C6"/>
  <w16cid:commentId w16cid:paraId="3359BF28" w16cid:durableId="229B26E9"/>
  <w16cid:commentId w16cid:paraId="7AFDE6DB" w16cid:durableId="229B2122"/>
  <w16cid:commentId w16cid:paraId="233412F7" w16cid:durableId="229B228E"/>
  <w16cid:commentId w16cid:paraId="34E7B8F3" w16cid:durableId="229B238B"/>
  <w16cid:commentId w16cid:paraId="566B24EA" w16cid:durableId="229B2587"/>
  <w16cid:commentId w16cid:paraId="7F55DB67" w16cid:durableId="229B2789"/>
  <w16cid:commentId w16cid:paraId="04D43856" w16cid:durableId="229B2839"/>
  <w16cid:commentId w16cid:paraId="036E191B" w16cid:durableId="229B29D4"/>
  <w16cid:commentId w16cid:paraId="00504D8B" w16cid:durableId="229B29FC"/>
  <w16cid:commentId w16cid:paraId="7A3B20BD" w16cid:durableId="229B4480"/>
  <w16cid:commentId w16cid:paraId="52927903" w16cid:durableId="229B4585"/>
  <w16cid:commentId w16cid:paraId="4D1C3132" w16cid:durableId="229B462E"/>
  <w16cid:commentId w16cid:paraId="32EA760F" w16cid:durableId="229B46C4"/>
  <w16cid:commentId w16cid:paraId="5BE08D90" w16cid:durableId="229B46D9"/>
  <w16cid:commentId w16cid:paraId="5B3E58BA" w16cid:durableId="229B4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0E129" w14:textId="77777777" w:rsidR="00E37BC6" w:rsidRDefault="00E37BC6">
      <w:pPr>
        <w:spacing w:after="0"/>
      </w:pPr>
      <w:r>
        <w:separator/>
      </w:r>
    </w:p>
  </w:endnote>
  <w:endnote w:type="continuationSeparator" w:id="0">
    <w:p w14:paraId="32B996FC" w14:textId="77777777" w:rsidR="00E37BC6" w:rsidRDefault="00E37B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52B61" w14:textId="77777777" w:rsidR="00E37BC6" w:rsidRDefault="00E37BC6">
      <w:r>
        <w:separator/>
      </w:r>
    </w:p>
  </w:footnote>
  <w:footnote w:type="continuationSeparator" w:id="0">
    <w:p w14:paraId="45B3B99C" w14:textId="77777777" w:rsidR="00E37BC6" w:rsidRDefault="00E37B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62886F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lison Paige Anderson">
    <w15:presenceInfo w15:providerId="AD" w15:userId="S::apanders@colorado.edu::a74c0a39-da3c-4652-bd50-e01cc0d888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32E6E"/>
    <w:rsid w:val="00171078"/>
    <w:rsid w:val="001D2C7D"/>
    <w:rsid w:val="00397B3B"/>
    <w:rsid w:val="003D5A02"/>
    <w:rsid w:val="004E29B3"/>
    <w:rsid w:val="005233BF"/>
    <w:rsid w:val="0053078C"/>
    <w:rsid w:val="00590D07"/>
    <w:rsid w:val="00784D58"/>
    <w:rsid w:val="008D6863"/>
    <w:rsid w:val="008F0E7A"/>
    <w:rsid w:val="00924A43"/>
    <w:rsid w:val="0098478D"/>
    <w:rsid w:val="00A60913"/>
    <w:rsid w:val="00B86B75"/>
    <w:rsid w:val="00BC48D5"/>
    <w:rsid w:val="00C33406"/>
    <w:rsid w:val="00C36279"/>
    <w:rsid w:val="00C96961"/>
    <w:rsid w:val="00C97C35"/>
    <w:rsid w:val="00D91A24"/>
    <w:rsid w:val="00DA4846"/>
    <w:rsid w:val="00E315A3"/>
    <w:rsid w:val="00E37BC6"/>
    <w:rsid w:val="00E5476F"/>
    <w:rsid w:val="00E67ABB"/>
    <w:rsid w:val="00EE4722"/>
    <w:rsid w:val="00F26851"/>
    <w:rsid w:val="00F62444"/>
    <w:rsid w:val="00F845E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F5731"/>
  <w15:docId w15:val="{2A8B31B5-55E8-EF43-BDF1-22F2C954A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132E6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32E6E"/>
    <w:rPr>
      <w:rFonts w:ascii="Times New Roman" w:hAnsi="Times New Roman" w:cs="Times New Roman"/>
      <w:sz w:val="18"/>
      <w:szCs w:val="18"/>
    </w:rPr>
  </w:style>
  <w:style w:type="character" w:styleId="CommentReference">
    <w:name w:val="annotation reference"/>
    <w:basedOn w:val="DefaultParagraphFont"/>
    <w:semiHidden/>
    <w:unhideWhenUsed/>
    <w:rsid w:val="00132E6E"/>
    <w:rPr>
      <w:sz w:val="16"/>
      <w:szCs w:val="16"/>
    </w:rPr>
  </w:style>
  <w:style w:type="paragraph" w:styleId="CommentText">
    <w:name w:val="annotation text"/>
    <w:basedOn w:val="Normal"/>
    <w:link w:val="CommentTextChar"/>
    <w:semiHidden/>
    <w:unhideWhenUsed/>
    <w:rsid w:val="00132E6E"/>
    <w:rPr>
      <w:sz w:val="20"/>
      <w:szCs w:val="20"/>
    </w:rPr>
  </w:style>
  <w:style w:type="character" w:customStyle="1" w:styleId="CommentTextChar">
    <w:name w:val="Comment Text Char"/>
    <w:basedOn w:val="DefaultParagraphFont"/>
    <w:link w:val="CommentText"/>
    <w:semiHidden/>
    <w:rsid w:val="00132E6E"/>
    <w:rPr>
      <w:sz w:val="20"/>
      <w:szCs w:val="20"/>
    </w:rPr>
  </w:style>
  <w:style w:type="paragraph" w:styleId="CommentSubject">
    <w:name w:val="annotation subject"/>
    <w:basedOn w:val="CommentText"/>
    <w:next w:val="CommentText"/>
    <w:link w:val="CommentSubjectChar"/>
    <w:semiHidden/>
    <w:unhideWhenUsed/>
    <w:rsid w:val="00132E6E"/>
    <w:rPr>
      <w:b/>
      <w:bCs/>
    </w:rPr>
  </w:style>
  <w:style w:type="character" w:customStyle="1" w:styleId="CommentSubjectChar">
    <w:name w:val="Comment Subject Char"/>
    <w:basedOn w:val="CommentTextChar"/>
    <w:link w:val="CommentSubject"/>
    <w:semiHidden/>
    <w:rsid w:val="00132E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21105/joss.01466" TargetMode="External"/><Relationship Id="rId26" Type="http://schemas.openxmlformats.org/officeDocument/2006/relationships/hyperlink" Target="https://doi.org/10.1080/19424280.2018.1529062" TargetMode="External"/><Relationship Id="rId39" Type="http://schemas.openxmlformats.org/officeDocument/2006/relationships/hyperlink" Target="https://doi.org/10.1080/15389588.2016.1269173" TargetMode="External"/><Relationship Id="rId21" Type="http://schemas.openxmlformats.org/officeDocument/2006/relationships/hyperlink" Target="https://doi.org/10.1080/19424280.2019.1606334" TargetMode="External"/><Relationship Id="rId34" Type="http://schemas.openxmlformats.org/officeDocument/2006/relationships/hyperlink" Target="https://doi.org/10.1080/15438621003627216" TargetMode="External"/><Relationship Id="rId42" Type="http://schemas.openxmlformats.org/officeDocument/2006/relationships/hyperlink" Target="https://doi.org/10.1016/j.clinbiomech.2016.07.003" TargetMode="External"/><Relationship Id="rId47" Type="http://schemas.openxmlformats.org/officeDocument/2006/relationships/hyperlink" Target="https://doi.org/10.1520/F0539-01R11.2" TargetMode="External"/><Relationship Id="rId50" Type="http://schemas.openxmlformats.org/officeDocument/2006/relationships/hyperlink" Target="https://doi.org/10.1177/1941738118789402" TargetMode="External"/><Relationship Id="rId55" Type="http://schemas.openxmlformats.org/officeDocument/2006/relationships/hyperlink" Target="http://arxiv.org/abs/1801.09847"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doi.org/10.1080/19424280.2013.834982" TargetMode="External"/><Relationship Id="rId29" Type="http://schemas.openxmlformats.org/officeDocument/2006/relationships/hyperlink" Target="https://doi.org/10.1080/19424280.2013.799543" TargetMode="External"/><Relationship Id="rId11" Type="http://schemas.openxmlformats.org/officeDocument/2006/relationships/image" Target="media/image1.jpg"/><Relationship Id="rId24" Type="http://schemas.openxmlformats.org/officeDocument/2006/relationships/hyperlink" Target="https://doi.org/10.1520/jfs13129j" TargetMode="External"/><Relationship Id="rId32" Type="http://schemas.openxmlformats.org/officeDocument/2006/relationships/hyperlink" Target="https://doi.org/10.1016/j.gaitpost.2009.07.113" TargetMode="External"/><Relationship Id="rId37" Type="http://schemas.openxmlformats.org/officeDocument/2006/relationships/hyperlink" Target="https://doi.org/10.1080/19424280.2017.1388296" TargetMode="External"/><Relationship Id="rId40" Type="http://schemas.openxmlformats.org/officeDocument/2006/relationships/hyperlink" Target="https://doi.org/10.1080/00140139.2015.1033480" TargetMode="External"/><Relationship Id="rId45" Type="http://schemas.openxmlformats.org/officeDocument/2006/relationships/hyperlink" Target="https://doi.org/10.1109/ICRA.2011.5980567" TargetMode="External"/><Relationship Id="rId53" Type="http://schemas.openxmlformats.org/officeDocument/2006/relationships/hyperlink" Target="https://doi.org/10.1016/j.jbiomech.2018.04.017"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doi.org/10.1152/japplphysiol.00767.2005"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doi.org/10.1145/882262.882311" TargetMode="External"/><Relationship Id="rId22" Type="http://schemas.openxmlformats.org/officeDocument/2006/relationships/hyperlink" Target="https://doi.org/10.1080/00140139.2017.1397201" TargetMode="External"/><Relationship Id="rId27" Type="http://schemas.openxmlformats.org/officeDocument/2006/relationships/hyperlink" Target="https://doi.org/10.1111/j.1467-8659.2008.01163.x" TargetMode="External"/><Relationship Id="rId30" Type="http://schemas.openxmlformats.org/officeDocument/2006/relationships/hyperlink" Target="https://doi.org/10.1016/j.jbiomech.2020.109853" TargetMode="External"/><Relationship Id="rId35" Type="http://schemas.openxmlformats.org/officeDocument/2006/relationships/hyperlink" Target="https://doi.org/10.1080/19424280902993001" TargetMode="External"/><Relationship Id="rId43" Type="http://schemas.openxmlformats.org/officeDocument/2006/relationships/hyperlink" Target="https://doi.org/10.1115/DETC2008-49483" TargetMode="External"/><Relationship Id="rId48" Type="http://schemas.openxmlformats.org/officeDocument/2006/relationships/hyperlink" Target="https://doi.org/10.1016/j.eswa.2020.113372" TargetMode="External"/><Relationship Id="rId56"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hyperlink" Target="https://doi.org/10.1097/00005768-200104000-00015"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80/19424280.2013.834982" TargetMode="External"/><Relationship Id="rId25" Type="http://schemas.openxmlformats.org/officeDocument/2006/relationships/hyperlink" Target="https://apps.dtic.mil/docs/citations/ADA611869" TargetMode="External"/><Relationship Id="rId33" Type="http://schemas.openxmlformats.org/officeDocument/2006/relationships/hyperlink" Target="https://doi.org/10.1080/00140130802376026" TargetMode="External"/><Relationship Id="rId38" Type="http://schemas.openxmlformats.org/officeDocument/2006/relationships/hyperlink" Target="https://doi.org/10.1097/00005768-200111000-00021" TargetMode="External"/><Relationship Id="rId46" Type="http://schemas.openxmlformats.org/officeDocument/2006/relationships/hyperlink" Target="https://doi.org/10.1080/19424280902977111" TargetMode="External"/><Relationship Id="rId20" Type="http://schemas.openxmlformats.org/officeDocument/2006/relationships/hyperlink" Target="https://graphics.stanford.edu/%7B~%7Dsmr/ICP/comparison/chen-medioni-align-rob91.pdf" TargetMode="External"/><Relationship Id="rId41" Type="http://schemas.openxmlformats.org/officeDocument/2006/relationships/hyperlink" Target="https://doi.org/10.1145/2786984.2786995" TargetMode="External"/><Relationship Id="rId54" Type="http://schemas.openxmlformats.org/officeDocument/2006/relationships/hyperlink" Target="https://doi.org/10.1016/j.medengphy.2016.02.00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45/1073204.1073207" TargetMode="External"/><Relationship Id="rId23" Type="http://schemas.openxmlformats.org/officeDocument/2006/relationships/hyperlink" Target="https://doi.org/10.1145/358669.358692" TargetMode="External"/><Relationship Id="rId28" Type="http://schemas.openxmlformats.org/officeDocument/2006/relationships/hyperlink" Target="https://doi.org/10.1145/1275808.1276406" TargetMode="External"/><Relationship Id="rId36" Type="http://schemas.openxmlformats.org/officeDocument/2006/relationships/hyperlink" Target="https://doi.org/10.1007/s00521-015-2139-x" TargetMode="External"/><Relationship Id="rId49" Type="http://schemas.openxmlformats.org/officeDocument/2006/relationships/hyperlink" Target="https://doi.org/10.1016/j.maturitas.2014.07.019" TargetMode="External"/><Relationship Id="rId57" Type="http://schemas.microsoft.com/office/2011/relationships/people" Target="people.xml"/><Relationship Id="rId10" Type="http://schemas.microsoft.com/office/2018/08/relationships/commentsExtensible" Target="commentsExtensible.xml"/><Relationship Id="rId31" Type="http://schemas.openxmlformats.org/officeDocument/2006/relationships/hyperlink" Target="https://doi.org/10.15221/16.201" TargetMode="External"/><Relationship Id="rId44" Type="http://schemas.openxmlformats.org/officeDocument/2006/relationships/hyperlink" Target="https://doi.org/10.1249/MSS.0000000000000664" TargetMode="External"/><Relationship Id="rId52" Type="http://schemas.openxmlformats.org/officeDocument/2006/relationships/hyperlink" Target="https://doi.org/10.1537/ase.0709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14</Pages>
  <Words>5573</Words>
  <Characters>31771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Explaining changes in foot morphology during gait through 4D scanning and shape modeling</vt:lpstr>
    </vt:vector>
  </TitlesOfParts>
  <Company/>
  <LinksUpToDate>false</LinksUpToDate>
  <CharactersWithSpaces>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Explaining changes in foot morphology during gait through 4D scanning and shape modeling</dc:title>
  <dc:creator>Allison Paige Anderson</dc:creator>
  <cp:keywords/>
  <cp:lastModifiedBy>Allison Paige Anderson</cp:lastModifiedBy>
  <cp:revision>19</cp:revision>
  <dcterms:created xsi:type="dcterms:W3CDTF">2020-06-22T17:20:00Z</dcterms:created>
  <dcterms:modified xsi:type="dcterms:W3CDTF">2020-06-22T20:07:00Z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will go here.</vt:lpwstr>
  </property>
  <property fmtid="{D5CDD505-2E9C-101B-9397-08002B2CF9AE}" pid="3" name="author-group">
    <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style">
    <vt:lpwstr>elsarticle_template/elsarticle-num.bst</vt:lpwstr>
  </property>
  <property fmtid="{D5CDD505-2E9C-101B-9397-08002B2CF9AE}" pid="7" name="bibliography">
    <vt:lpwstr>references.bib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odeBlockCaptions">
    <vt:lpwstr>False</vt:lpwstr>
  </property>
  <property fmtid="{D5CDD505-2E9C-101B-9397-08002B2CF9AE}" pid="15" name="cref">
    <vt:lpwstr>False</vt:lpwstr>
  </property>
  <property fmtid="{D5CDD505-2E9C-101B-9397-08002B2CF9AE}" pid="16" name="crossrefYaml">
    <vt:lpwstr>pandoc-crossref.yaml</vt:lpwstr>
  </property>
  <property fmtid="{D5CDD505-2E9C-101B-9397-08002B2CF9AE}" pid="17" name="els-options">
    <vt:lpwstr>preprint</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journal">
    <vt:lpwstr>Journal of Biomechanics</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